
<file path=[Content_Types].xml><?xml version="1.0" encoding="utf-8"?>
<Types xmlns="http://schemas.openxmlformats.org/package/2006/content-types">
  <Default Extension="wmf" ContentType="image/x-wmf"/>
  <Default Extension="png" ContentType="image/png"/>
  <Default Extension="jpeg" ContentType="image/jpeg"/>
  <Default Extension="xml" ContentType="application/xml"/>
  <Default Extension="rels" ContentType="application/vnd.openxmlformats-package.relationships+xml"/>
  <Default Extension="bin" ContentType="application/vnd.openxmlformats-officedocument.oleObject"/>
  <Override PartName="/docProps/core.xml" ContentType="application/vnd.openxmlformats-package.core-properties+xml"/>
  <Override PartName="/docProps/app.xml" ContentType="application/vnd.openxmlformats-officedocument.extended-properties+xml"/>
  <Override PartName="/word/people.xml" ContentType="application/vnd.openxmlformats-officedocument.wordprocessingml.people+xml"/>
  <Override PartName="/word/commentsIds.xml" ContentType="application/vnd.openxmlformats-officedocument.wordprocessingml.commentsIds+xml"/>
  <Override PartName="/word/commentsExtended.xml" ContentType="application/vnd.openxmlformats-officedocument.wordprocessingml.commentsExtended+xml"/>
  <Override PartName="/word/footer1.xml" ContentType="application/vnd.openxmlformats-officedocument.wordprocessingml.footer+xml"/>
  <Override PartName="/word/numbering.xml" ContentType="application/vnd.openxmlformats-officedocument.wordprocessingml.numbering+xml"/>
  <Override PartName="/docProps/custom.xml" ContentType="application/vnd.openxmlformats-officedocument.custom-properties+xml"/>
  <Override PartName="/word/header1.xml" ContentType="application/vnd.openxmlformats-officedocument.wordprocessingml.header+xml"/>
  <Override PartName="/word/theme/theme1.xml" ContentType="application/vnd.openxmlformats-officedocument.theme+xml"/>
  <Override PartName="/word/endnotes.xml" ContentType="application/vnd.openxmlformats-officedocument.wordprocessingml.endnotes+xml"/>
  <Override PartName="/word/fontTable.xml" ContentType="application/vnd.openxmlformats-officedocument.wordprocessingml.fontTable+xml"/>
  <Override PartName="/word/comments.xml" ContentType="application/vnd.openxmlformats-officedocument.wordprocessingml.comments+xml"/>
  <Override PartName="/word/webSettings.xml" ContentType="application/vnd.openxmlformats-officedocument.wordprocessingml.webSettings+xml"/>
  <Override PartName="/word/footnotes.xml" ContentType="application/vnd.openxmlformats-officedocument.wordprocessingml.footnotes+xml"/>
  <Override PartName="/word/styles.xml" ContentType="application/vnd.openxmlformats-officedocument.wordprocessingml.styles+xml"/>
  <Override PartName="/word/settings.xml" ContentType="application/vnd.openxmlformats-officedocument.wordprocessingml.settings+xml"/>
  <Override PartName="/word/commentsExtensible.xml" ContentType="application/vnd.openxmlformats-officedocument.wordprocessingml.commentsExtensible+xml"/>
  <Override PartName="/word/document.xml" ContentType="application/vnd.openxmlformats-officedocument.wordprocessingml.document.main+xml"/>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2" Type="http://schemas.openxmlformats.org/package/2006/relationships/metadata/core-properties" Target="docProps/core.xml"/> <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xmlns:w10="urn:schemas-microsoft-com:office:wor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body>
    <w:p>
      <w:pPr>
        <w:pStyle w:val="868"/>
        <w:pBdr/>
        <w:spacing/>
        <w:ind/>
        <w:rPr/>
      </w:pPr>
      <w:r>
        <w:t xml:space="preserve">Snow</w:t>
      </w:r>
      <w:r>
        <w:t xml:space="preserve"> </w:t>
      </w:r>
      <w:r>
        <w:t xml:space="preserve">Interception</w:t>
      </w:r>
      <w:r>
        <w:t xml:space="preserve"> </w:t>
      </w:r>
      <w:r>
        <w:t xml:space="preserve">Relationships</w:t>
      </w:r>
      <w:r>
        <w:t xml:space="preserve"> </w:t>
      </w:r>
      <w:r>
        <w:t xml:space="preserve">with</w:t>
      </w:r>
      <w:r>
        <w:t xml:space="preserve"> </w:t>
      </w:r>
      <w:r>
        <w:t xml:space="preserve">Meteorology</w:t>
      </w:r>
      <w:r>
        <w:t xml:space="preserve"> </w:t>
      </w:r>
      <w:r>
        <w:t xml:space="preserve">and</w:t>
      </w:r>
      <w:r>
        <w:t xml:space="preserve"> </w:t>
      </w:r>
      <w:r>
        <w:t xml:space="preserve">Canopy</w:t>
      </w:r>
      <w:r>
        <w:t xml:space="preserve"> </w:t>
      </w:r>
      <w:r>
        <w:t xml:space="preserve">Structure</w:t>
      </w:r>
      <w:r>
        <w:t xml:space="preserve"> </w:t>
      </w:r>
      <w:r>
        <w:t xml:space="preserve">in</w:t>
      </w:r>
      <w:r>
        <w:t xml:space="preserve"> </w:t>
      </w:r>
      <w:r>
        <w:t xml:space="preserve">a</w:t>
      </w:r>
      <w:r>
        <w:t xml:space="preserve"> </w:t>
      </w:r>
      <w:r>
        <w:t xml:space="preserve">Subalpine</w:t>
      </w:r>
      <w:r>
        <w:t xml:space="preserve"> </w:t>
      </w:r>
      <w:r>
        <w:t xml:space="preserve">Forest</w:t>
      </w:r>
      <w:r/>
    </w:p>
    <w:p>
      <w:pPr>
        <w:pStyle w:val="906"/>
        <w:pBdr/>
        <w:spacing/>
        <w:ind/>
        <w:rPr/>
      </w:pPr>
      <w:r>
        <w:rPr>
          <w:b/>
          <w:bCs/>
        </w:rPr>
        <w:t xml:space="preserve">Authors:</w:t>
      </w:r>
      <w:r/>
    </w:p>
    <w:p>
      <w:pPr>
        <w:pStyle w:val="854"/>
        <w:pBdr/>
        <w:spacing/>
        <w:ind/>
        <w:rPr/>
      </w:pPr>
      <w:r>
        <w:t xml:space="preserve">A. Cebulski</w:t>
      </w:r>
      <w:r>
        <w:rPr>
          <w:vertAlign w:val="superscript"/>
        </w:rPr>
        <w:t xml:space="preserve">1</w:t>
      </w:r>
      <w:r>
        <w:t xml:space="preserve"> </w:t>
      </w:r>
      <w:r>
        <w:t xml:space="preserve">(ORCID ID - 0000-0001-7910-5056)</w:t>
      </w:r>
      <w:r/>
    </w:p>
    <w:p>
      <w:pPr>
        <w:pStyle w:val="854"/>
        <w:pBdr/>
        <w:spacing/>
        <w:ind/>
        <w:rPr/>
      </w:pPr>
      <w:r>
        <w:t xml:space="preserve">J.W. Pomeroy</w:t>
      </w:r>
      <w:r>
        <w:rPr>
          <w:vertAlign w:val="superscript"/>
        </w:rPr>
        <w:t xml:space="preserve">1</w:t>
      </w:r>
      <w:r>
        <w:t xml:space="preserve"> </w:t>
      </w:r>
      <w:r>
        <w:t xml:space="preserve">(ORCID ID - 0000-0002-4782-7457)</w:t>
      </w:r>
      <w:r/>
    </w:p>
    <w:p>
      <w:pPr>
        <w:pStyle w:val="854"/>
        <w:pBdr/>
        <w:spacing/>
        <w:ind/>
        <w:rPr/>
      </w:pPr>
      <w:r>
        <w:rPr>
          <w:vertAlign w:val="superscript"/>
        </w:rPr>
        <w:t xml:space="preserve">1</w:t>
      </w:r>
      <w:r>
        <w:t xml:space="preserve">Coldwater Laboratory, University of Saskatchewan, Canmore, Canada</w:t>
      </w:r>
      <w:r/>
    </w:p>
    <w:p>
      <w:pPr>
        <w:pStyle w:val="854"/>
        <w:pBdr/>
        <w:spacing/>
        <w:ind/>
        <w:rPr/>
      </w:pPr>
      <w:r>
        <w:rPr>
          <w:b/>
          <w:bCs/>
        </w:rPr>
        <w:t xml:space="preserve">Corresponding Author:</w:t>
      </w:r>
      <w:r>
        <w:t xml:space="preserve"> </w:t>
      </w:r>
      <w:r>
        <w:t xml:space="preserve">A. Cebulski, alexcebulski@gmail.com</w:t>
      </w:r>
      <w:r/>
    </w:p>
    <w:p>
      <w:pPr>
        <w:pStyle w:val="854"/>
        <w:pBdr/>
        <w:spacing/>
        <w:ind/>
        <w:rPr/>
      </w:pPr>
      <w:r>
        <w:t xml:space="preserve">(</w:t>
      </w:r>
      <w:r>
        <w:rPr>
          <w:b/>
          <w:bCs/>
        </w:rPr>
        <w:t xml:space="preserve">TODO?</w:t>
      </w:r>
      <w:r>
        <w:t xml:space="preserve">)</w:t>
      </w:r>
      <w:r>
        <w:t xml:space="preserve"> </w:t>
      </w:r>
      <w:r>
        <w:t xml:space="preserve">add discussion on linking snow interception process to general hydrological modelling</w:t>
      </w:r>
      <w:r/>
    </w:p>
    <w:p>
      <w:pPr>
        <w:pStyle w:val="854"/>
        <w:pBdr/>
        <w:spacing/>
        <w:ind/>
        <w:rPr/>
      </w:pPr>
      <w:r>
        <w:t xml:space="preserve">(</w:t>
      </w:r>
      <w:r>
        <w:rPr>
          <w:b/>
          <w:bCs/>
        </w:rPr>
        <w:t xml:space="preserve">TODO?</w:t>
      </w:r>
      <w:r>
        <w:t xml:space="preserve">)</w:t>
      </w:r>
      <w:r>
        <w:t xml:space="preserve"> </w:t>
      </w:r>
      <w:r>
        <w:t xml:space="preserve">Add ref to</w:t>
      </w:r>
      <w:r>
        <w:t xml:space="preserve"> </w:t>
      </w:r>
      <w:r>
        <w:t xml:space="preserve">Niu &amp; Yang (2004)</w:t>
      </w:r>
      <w:r>
        <w:t xml:space="preserve"> </w:t>
      </w:r>
      <w:r>
        <w:t xml:space="preserve">who considered the influence of solar zenith angle on light transmittance through the canopy. Also ref</w:t>
      </w:r>
      <w:r>
        <w:t xml:space="preserve"> </w:t>
      </w:r>
      <w:r>
        <w:t xml:space="preserve">Dai et al. (2019)</w:t>
      </w:r>
      <w:r>
        <w:t xml:space="preserve"> </w:t>
      </w:r>
      <w:r>
        <w:t xml:space="preserve">who propose a way to represent subgrid variability and gap distribution in the canopy, important for them for subcanopy turbulence.</w:t>
      </w:r>
      <w:r/>
    </w:p>
    <w:p>
      <w:pPr>
        <w:pStyle w:val="854"/>
        <w:pBdr/>
        <w:spacing/>
        <w:ind/>
        <w:rPr/>
      </w:pPr>
      <w:r>
        <w:rPr>
          <w:b/>
          <w:bCs/>
        </w:rPr>
        <w:t xml:space="preserve">Abstract:</w:t>
      </w:r>
      <w:r>
        <w:t xml:space="preserve"> </w:t>
      </w:r>
      <w:del w:id="0" w:author="alex" w:date="2024-09-13T03:33:33Z" oouserid="alex">
        <w:r>
          <w:delText xml:space="preserve">Existing </w:delText>
        </w:r>
      </w:del>
      <w:ins w:id="1" w:author="alex" w:date="2024-09-13T03:33:33Z" oouserid="alex">
        <w:r>
          <w:t xml:space="preserve">S</w:t>
        </w:r>
      </w:ins>
      <w:del w:id="2" w:author="alex" w:date="2024-09-13T03:33:33Z" oouserid="alex">
        <w:r>
          <w:delText xml:space="preserve">s</w:delText>
        </w:r>
      </w:del>
      <w:r>
        <w:t xml:space="preserve">ubcanopy snow accumulation models differ in </w:t>
      </w:r>
      <w:del w:id="3" w:author="alex" w:date="2024-09-13T03:33:46Z" oouserid="alex">
        <w:r>
          <w:delText xml:space="preserve">their </w:delText>
        </w:r>
      </w:del>
      <w:ins w:id="4" w:author="alex" w:date="2024-09-13T03:33:53Z" oouserid="alex">
        <w:r>
          <w:t xml:space="preserve">how</w:t>
        </w:r>
      </w:ins>
      <w:del w:id="5" w:author="alex" w:date="2024-09-13T03:33:53Z" oouserid="alex">
        <w:r>
          <w:delText xml:space="preserve">representation of </w:delText>
        </w:r>
      </w:del>
      <w:r>
        <w:t xml:space="preserve">snow interception and ablation processes</w:t>
      </w:r>
      <w:ins w:id="6" w:author="alex" w:date="2024-09-13T03:35:40Z" oouserid="alex">
        <w:r>
          <w:t xml:space="preserve"> are represented and have </w:t>
        </w:r>
      </w:ins>
      <w:del w:id="7" w:author="alex" w:date="2024-09-13T03:35:37Z" oouserid="alex">
        <w:r>
          <w:delText xml:space="preserve">,</w:delText>
        </w:r>
      </w:del>
      <w:del w:id="8" w:author="alex" w:date="2024-09-13T03:35:37Z" oouserid="alex">
        <w:r>
          <w:delText xml:space="preserve"> with </w:delText>
        </w:r>
      </w:del>
      <w:r>
        <w:t xml:space="preserve">uncertain applicability across diverse climates and forest types. </w:t>
      </w:r>
      <w:ins w:id="9" w:author="alex" w:date="2024-09-13T03:37:09Z" oouserid="alex">
        <w:r>
          <w:t xml:space="preserve">Existing P</w:t>
        </w:r>
      </w:ins>
      <w:del w:id="10" w:author="alex" w:date="2024-09-13T03:36:22Z" oouserid="alex">
        <w:r>
          <w:delText xml:space="preserve">Moreover, some snow interception p</w:delText>
        </w:r>
      </w:del>
      <w:r>
        <w:t xml:space="preserve">arameterizati</w:t>
      </w:r>
      <w:r>
        <w:t xml:space="preserve">ons </w:t>
      </w:r>
      <w:ins w:id="11" w:author="alex" w:date="2024-09-13T03:36:41Z" oouserid="alex">
        <w:r>
          <w:t xml:space="preserve">of initial snow interception, before unloading </w:t>
        </w:r>
      </w:ins>
      <w:r>
        <w:t xml:space="preserve">include inherently coupled accumulation and ablation processes, leading to difficulty in diagnosing processes and adding uncertainty to simulations when incorporated as canopy accumulation routines in models that already account for canopy snow ablatio</w:t>
      </w:r>
      <w:r>
        <w:t xml:space="preserve">n. This study evaluates the theory underpinning these parameterizations</w:t>
      </w:r>
      <w:ins w:id="12" w:author="alex" w:date="2024-09-13T03:38:38Z" oouserid="alex">
        <w:r/>
      </w:ins>
      <w:del w:id="13" w:author="alex" w:date="2024-09-13T03:40:56Z" oouserid="alex">
        <w:r>
          <w:delText xml:space="preserve"> and proposes a new snow interception routine</w:delText>
        </w:r>
      </w:del>
      <w:r>
        <w:t xml:space="preserve"> using</w:t>
      </w:r>
      <w:del w:id="14" w:author="alex" w:date="2024-09-13T03:41:17Z" oouserid="alex">
        <w:r>
          <w:delText xml:space="preserve"> data</w:delText>
        </w:r>
      </w:del>
      <w:del w:id="15" w:author="alex" w:date="2024-09-13T03:41:39Z" oouserid="alex">
        <w:r>
          <w:delText xml:space="preserve"> from two subalpine forest plots in the Canadian Rockies. I</w:delText>
        </w:r>
      </w:del>
      <w:ins w:id="16" w:author="alex" w:date="2024-09-13T03:41:42Z" oouserid="alex">
        <w:r>
          <w:t xml:space="preserve"> i</w:t>
        </w:r>
      </w:ins>
      <w:r>
        <w:t xml:space="preserve">n-situ meteorological data, high-frequency point-scale throughfall mea</w:t>
      </w:r>
      <w:r>
        <w:t xml:space="preserve">surements, and fine-scale aerial lidar measurements of throughfall and canopy metrics</w:t>
      </w:r>
      <w:del w:id="17" w:author="alex" w:date="2024-09-13T03:41:50Z" oouserid="alex">
        <w:r>
          <w:delText xml:space="preserve"> were </w:delText>
        </w:r>
      </w:del>
      <w:r>
        <w:t xml:space="preserve">collected</w:t>
      </w:r>
      <w:ins w:id="18" w:author="alex" w:date="2024-09-13T03:40:23Z" oouserid="alex">
        <w:r>
          <w:t xml:space="preserve"> </w:t>
        </w:r>
      </w:ins>
      <w:ins w:id="19" w:author="alex" w:date="2024-09-13T03:41:56Z" oouserid="alex">
        <w:r>
          <w:t xml:space="preserve">from two subalpine forest plots in the Canadian Rockies.</w:t>
        </w:r>
      </w:ins>
      <w:del w:id="20" w:author="alex" w:date="2024-09-13T03:42:00Z" oouserid="alex">
        <w:r>
          <w:delText xml:space="preserve">.</w:delText>
        </w:r>
      </w:del>
      <w:r>
        <w:t xml:space="preserve"> Contrary to existing theories, no association of canopy snow load or air temperature with interception efficiency was observed. Instead, forest structure </w:t>
      </w:r>
      <w:r>
        <w:t xml:space="preserve">emerged as the primary factor governing snow accumulation at the forest plot scale. A wind-driven snowfall event demonstrated that non-vertical hydrometeor trajectories significantly reduced throughfall depths across both forest plots. Prediction of interc</w:t>
      </w:r>
      <w:r>
        <w:t xml:space="preserve">eption efficiency for this event improved drastically when adjusted for hydrometeor trajectory angle based on a wind speed at one-third of the canopy height. Snow-leaf contact area showed high sensitivity to wind speed, increasing by up to 95% with a 1 m s</w:t>
      </w:r>
      <w:r>
        <w:rPr>
          <w:vertAlign w:val="superscript"/>
        </w:rPr>
        <w:t xml:space="preserve">-1</w:t>
      </w:r>
      <w:r>
        <w:t xml:space="preserve"> </w:t>
      </w:r>
      <w:r>
        <w:t xml:space="preserve">wind speed. The study proposes two new equations which model snow interception efficiency as a function of snow-leaf contact area adjusted for hydrometeor trajectory angle. This new parameterization successfully estimated interception efficiency fo</w:t>
      </w:r>
      <w:r>
        <w:t xml:space="preserve">r a snowfall event for the two forest plots in this study. By removing canopy snow ablation processes, this new model should offer improved performance in prediction of sub-canopy snow accumulation when combined with canopy snow ablation parameterizations.</w:t>
      </w:r>
      <w:r/>
    </w:p>
    <w:p>
      <w:pPr>
        <w:pStyle w:val="854"/>
        <w:pBdr/>
        <w:spacing/>
        <w:ind/>
        <w:rPr/>
      </w:pPr>
      <w:r>
        <w:rPr>
          <w:b/>
          <w:bCs/>
        </w:rPr>
        <w:t xml:space="preserve">Keywords:</w:t>
      </w:r>
      <w:r>
        <w:t xml:space="preserve"> </w:t>
      </w:r>
      <w:r>
        <w:t xml:space="preserve">snow interception, throughfall, ablation, forest, snowpack, lidar, process-based modelling</w:t>
      </w:r>
      <w:r/>
    </w:p>
    <w:p>
      <w:pPr>
        <w:pStyle w:val="843"/>
        <w:pBdr/>
        <w:spacing/>
        <w:ind/>
        <w:rPr/>
      </w:pPr>
      <w:r/>
      <w:bookmarkStart w:id="20" w:name="introduction"/>
      <w:r>
        <w:t xml:space="preserve">1. Introduction</w:t>
      </w:r>
      <w:r/>
    </w:p>
    <w:p>
      <w:pPr>
        <w:pStyle w:val="906"/>
        <w:pBdr/>
        <w:spacing/>
        <w:ind/>
        <w:rPr/>
      </w:pPr>
      <w:r>
        <w:t xml:space="preserve">Over half of North America’s snow-covered zone is covered by forests</w:t>
      </w:r>
      <w:r>
        <w:t xml:space="preserve"> </w:t>
      </w:r>
      <w:r>
        <w:t xml:space="preserve">(Kim et al., 2017)</w:t>
      </w:r>
      <w:r>
        <w:t xml:space="preserve">, significantly impactin</w:t>
      </w:r>
      <w:r>
        <w:t xml:space="preserve">g the accumulation and redistribution of subcanopy snowpacks and subsequent snowmelt runoff. Researchers have estimated that across the globe, 25–45% of annual snowfall may be lost to the atmosphere due to sublimation of snow intercepted in forest canopies</w:t>
      </w:r>
      <w:r>
        <w:t xml:space="preserve"> </w:t>
      </w:r>
      <w:r>
        <w:t xml:space="preserve">(Essery et al., 2003)</w:t>
      </w:r>
      <w:r>
        <w:t xml:space="preserve">. Snow intercepted in the canopy can sublimate and melt at much higher rates compared to the subcanopy snowpack</w:t>
      </w:r>
      <w:r>
        <w:t xml:space="preserve"> </w:t>
      </w:r>
      <w:r>
        <w:t xml:space="preserve">(Floyd, 2012; Lundberg &amp; Hallidin, 1994; Pomeroy et al., 1998)</w:t>
      </w:r>
      <w:r>
        <w:t xml:space="preserve">, reducing the amount of snow available for runoff. Forest thinning efforts aimed at limiting sublimation losses and increasing snow accumulation increase snowmelt runoff but do not always commensurately increase spring streamflow</w:t>
      </w:r>
      <w:r>
        <w:t xml:space="preserve"> </w:t>
      </w:r>
      <w:r>
        <w:t xml:space="preserve">(Golding &amp; Swanson, 1978; Harpold et al., 2020; Pomeroy et al., 2012; Troendle, 1983)</w:t>
      </w:r>
      <w:r>
        <w:t xml:space="preserve">. This may be due to increased ablation rates when forest cover is reduced, desynchronization of snowmelt, and sub-surface hydrology interactions</w:t>
      </w:r>
      <w:r>
        <w:t xml:space="preserve"> </w:t>
      </w:r>
      <w:r>
        <w:t xml:space="preserve">(Ellis et al., 2013; Musselman et al., 2015; Pomeroy et al., 1997; Safa et al., 2021; Varhola et al., 2010)</w:t>
      </w:r>
      <w:r>
        <w:t xml:space="preserve">. Vegetation structure controls the partitioning of snowfall into throughfall and interception, and thus governs the quantity of snow subject to sublimation from the canopy</w:t>
      </w:r>
      <w:r>
        <w:t xml:space="preserve"> </w:t>
      </w:r>
      <w:r>
        <w:t xml:space="preserve">(Hedstrom &amp; Pomeroy, 1998; Storck et al., 2002)</w:t>
      </w:r>
      <w:r>
        <w:t xml:space="preserve">. The time that snow resides in the canopy and is available for high rates of sublimation depends on the rate of unloading</w:t>
      </w:r>
      <w:r>
        <w:t xml:space="preserve"> </w:t>
      </w:r>
      <w:r>
        <w:t xml:space="preserve">(Hedstrom &amp; Pomeroy, 1998; Roesch et al., 2001)</w:t>
      </w:r>
      <w:r>
        <w:t xml:space="preserve">, canopy snowmelt</w:t>
      </w:r>
      <w:r>
        <w:t xml:space="preserve"> </w:t>
      </w:r>
      <w:r>
        <w:t xml:space="preserve">(Mahat &amp; Tarboton, 2014)</w:t>
      </w:r>
      <w:r>
        <w:t xml:space="preserve">, and wind redistribution</w:t>
      </w:r>
      <w:r>
        <w:t xml:space="preserve"> </w:t>
      </w:r>
      <w:r>
        <w:t xml:space="preserve">(Wheeler, 1987)</w:t>
      </w:r>
      <w:r>
        <w:t xml:space="preserve">. Due to the significant impact of forest cover on snow accumulation and ablation, and the absence of monitoring network of forest snow accumulation</w:t>
      </w:r>
      <w:r>
        <w:t xml:space="preserve"> </w:t>
      </w:r>
      <w:r>
        <w:t xml:space="preserve">(Rittger et al., 2020; Vionnet et al., 2021)</w:t>
      </w:r>
      <w:r>
        <w:t xml:space="preserve">, land management, ecological conservation and water resource decisions rely on robust models of snow redistribution to estimate past, current and future subcanopy snowpacks.</w:t>
      </w:r>
      <w:r/>
    </w:p>
    <w:p>
      <w:pPr>
        <w:pStyle w:val="854"/>
        <w:pBdr/>
        <w:spacing/>
        <w:ind/>
        <w:rPr/>
      </w:pPr>
      <w:r>
        <w:t xml:space="preserve">Numerous field-based studies have developed methodologies to improve snow interception process understanding to better predict snow accumulation in forests. These methods, discussed in detail in</w:t>
      </w:r>
      <w:r>
        <w:t xml:space="preserve"> </w:t>
      </w:r>
      <w:r>
        <w:t xml:space="preserve">Cebulski &amp; Pomeroy (2024)</w:t>
      </w:r>
      <w:r>
        <w:t xml:space="preserve">, include snow surveys mass balance</w:t>
      </w:r>
      <w:r>
        <w:t xml:space="preserve"> </w:t>
      </w:r>
      <w:r>
        <w:t xml:space="preserve">(Hedstrom &amp; Pomeroy, 1998)</w:t>
      </w:r>
      <w:r>
        <w:t xml:space="preserve">, tree weighing</w:t>
      </w:r>
      <w:r>
        <w:t xml:space="preserve"> </w:t>
      </w:r>
      <w:r>
        <w:t xml:space="preserve">(Hedstrom &amp; Pomeroy, 1998; Katsushima et al., 2023; Lundberg, 1993; Satterlund &amp; Haupt, 1967; Schmidt &amp; Gluns, 1991; Storck et al., 2002)</w:t>
      </w:r>
      <w:r>
        <w:t xml:space="preserve">, gamma ray attenuation</w:t>
      </w:r>
      <w:r>
        <w:t xml:space="preserve"> </w:t>
      </w:r>
      <w:r>
        <w:t xml:space="preserve">(Calder, 1990)</w:t>
      </w:r>
      <w:r>
        <w:t xml:space="preserve">, subcanopy lysimeters</w:t>
      </w:r>
      <w:r>
        <w:t xml:space="preserve"> </w:t>
      </w:r>
      <w:r>
        <w:t xml:space="preserve">(Storck et al., 2002)</w:t>
      </w:r>
      <w:r>
        <w:t xml:space="preserve"> </w:t>
      </w:r>
      <w:r>
        <w:t xml:space="preserve">and time-lapse imagery analysis</w:t>
      </w:r>
      <w:r>
        <w:t xml:space="preserve"> </w:t>
      </w:r>
      <w:r>
        <w:t xml:space="preserve">(Floyd &amp; Weiler, 2008; Lumbrazo et al., 2022)</w:t>
      </w:r>
      <w:r>
        <w:t xml:space="preserve">.</w:t>
      </w:r>
      <w:r>
        <w:t xml:space="preserve"> </w:t>
      </w:r>
      <w:r>
        <w:t xml:space="preserve">Cebulski &amp; Pomeroy (2024)</w:t>
      </w:r>
      <w:r>
        <w:t xml:space="preserve"> </w:t>
      </w:r>
      <w:r>
        <w:t xml:space="preserve">noes the care needed in using these methods to distinguish interception from ablation processes. As a result, existing parameterizations for snow interception are sometimes coupled to ablation processes</w:t>
      </w:r>
      <w:r>
        <w:t xml:space="preserve"> </w:t>
      </w:r>
      <w:r>
        <w:t xml:space="preserve">(e.g., Hedstrom &amp; Pomeroy, 1998; Katsushima et al., 2023)</w:t>
      </w:r>
      <w:r>
        <w:t xml:space="preserve"> </w:t>
      </w:r>
      <w:r>
        <w:t xml:space="preserve">and may not be compatible when combined with additional</w:t>
      </w:r>
      <w:ins w:id="21" w:author="alex" w:date="2024-09-13T03:46:06Z" oouserid="alex">
        <w:r>
          <w:t xml:space="preserve"> canopy snow</w:t>
        </w:r>
      </w:ins>
      <w:r>
        <w:t xml:space="preserve"> ablation process representations in uncalibrated models</w:t>
      </w:r>
      <w:r>
        <w:t xml:space="preserve"> </w:t>
      </w:r>
      <w:r>
        <w:t xml:space="preserve">(Clark et al., 2020; Verseghy, 2017; Wheater et al., 2022)</w:t>
      </w:r>
      <w:r>
        <w:t xml:space="preserve">.</w:t>
      </w:r>
      <w:r/>
    </w:p>
    <w:p>
      <w:pPr>
        <w:pStyle w:val="854"/>
        <w:pBdr/>
        <w:spacing/>
        <w:ind/>
        <w:rPr/>
      </w:pPr>
      <w:r>
        <w:t xml:space="preserve">The coupling of ablation processes within existing snow interception models may explain the over estimation of subcanopy snow accumulation reported by</w:t>
      </w:r>
      <w:r>
        <w:t xml:space="preserve"> </w:t>
      </w:r>
      <w:r>
        <w:t xml:space="preserve">Lundquist et al. (2021)</w:t>
      </w:r>
      <w:r>
        <w:t xml:space="preserve"> </w:t>
      </w:r>
      <w:r>
        <w:t xml:space="preserve">and</w:t>
      </w:r>
      <w:r>
        <w:t xml:space="preserve"> </w:t>
      </w:r>
      <w:r>
        <w:t xml:space="preserve">Lumbrazo et al. (2022)</w:t>
      </w:r>
      <w:r>
        <w:t xml:space="preserve"> </w:t>
      </w:r>
      <w:r>
        <w:t xml:space="preserve">when combining the</w:t>
      </w:r>
      <w:r>
        <w:t xml:space="preserve"> </w:t>
      </w:r>
      <w:r>
        <w:t xml:space="preserve">Hedstrom &amp; Pomeroy (1998)</w:t>
      </w:r>
      <w:r>
        <w:t xml:space="preserve"> </w:t>
      </w:r>
      <w:r>
        <w:t xml:space="preserve">routine with ablation parameterizations from different studies</w:t>
      </w:r>
      <w:r>
        <w:t xml:space="preserve"> </w:t>
      </w:r>
      <w:r>
        <w:t xml:space="preserve">(e.g., Roesch et al., 2001)</w:t>
      </w:r>
      <w:r>
        <w:t xml:space="preserve">. However,</w:t>
      </w:r>
      <w:r>
        <w:t xml:space="preserve"> </w:t>
      </w:r>
      <w:r>
        <w:t xml:space="preserve">Gelfan et al. (2004)</w:t>
      </w:r>
      <w:r>
        <w:t xml:space="preserve"> </w:t>
      </w:r>
      <w:r>
        <w:t xml:space="preserve">demonstrated accurate subcanopy snowpack simulations at study sites across the globe by treating the</w:t>
      </w:r>
      <w:r>
        <w:t xml:space="preserve"> </w:t>
      </w:r>
      <w:r>
        <w:t xml:space="preserve">Hedstrom &amp; Pomeroy (1998)</w:t>
      </w:r>
      <w:r>
        <w:t xml:space="preserve"> </w:t>
      </w:r>
      <w:r>
        <w:t xml:space="preserve">and</w:t>
      </w:r>
      <w:r>
        <w:t xml:space="preserve"> </w:t>
      </w:r>
      <w:r>
        <w:t xml:space="preserve">Storck et al. (2002)</w:t>
      </w:r>
      <w:r>
        <w:t xml:space="preserve"> </w:t>
      </w:r>
      <w:r>
        <w:t xml:space="preserve">parameterizations separately while using a step-based function to choose either parameterization based on temperature. Additional observations of snow interception that minimize the inclusion of ablation processes could help determine if the theories in</w:t>
      </w:r>
      <w:r>
        <w:t xml:space="preserve"> </w:t>
      </w:r>
      <w:r>
        <w:t xml:space="preserve">Hedstrom &amp; Pomeroy (1998)</w:t>
      </w:r>
      <w:r>
        <w:t xml:space="preserve"> </w:t>
      </w:r>
      <w:r>
        <w:t xml:space="preserve">and</w:t>
      </w:r>
      <w:r>
        <w:t xml:space="preserve"> </w:t>
      </w:r>
      <w:r>
        <w:t xml:space="preserve">Storck et al. (2002)</w:t>
      </w:r>
      <w:r>
        <w:t xml:space="preserve"> </w:t>
      </w:r>
      <w:r>
        <w:t xml:space="preserve">are valid for these measurements.</w:t>
      </w:r>
      <w:r/>
    </w:p>
    <w:p>
      <w:pPr>
        <w:pStyle w:val="854"/>
        <w:pBdr/>
        <w:spacing/>
        <w:ind/>
        <w:rPr>
          <w:del w:id="22" w:author="alex" w:date="2024-09-13T03:52:22Z" oouserid="alex"/>
        </w:rPr>
      </w:pPr>
      <w:r>
        <w:t xml:space="preserve">Previous studies have found differing relationships between maximum canopy snow load and air temperature</w:t>
      </w:r>
      <w:ins w:id="23" w:author="alex" w:date="2024-09-13T04:36:03Z" oouserid="alex">
        <w:r>
          <w:t xml:space="preserve"> (HP98, Storck2002)</w:t>
        </w:r>
      </w:ins>
      <w:del w:id="24" w:author="alex" w:date="2024-09-13T03:50:14Z" oouserid="alex">
        <w:r>
          <w:delText xml:space="preserve"> </w:delText>
        </w:r>
      </w:del>
      <w:del w:id="25" w:author="alex" w:date="2024-09-13T03:50:14Z" oouserid="alex">
        <w:r>
          <w:delText xml:space="preserve">(Cebulski &amp; Pomeroy, 2024)</w:delText>
        </w:r>
      </w:del>
      <w:del w:id="26" w:author="alex" w:date="2024-09-13T04:36:03Z" oouserid="alex">
        <w:r>
          <w:delText xml:space="preserve">.</w:delText>
        </w:r>
      </w:del>
      <w:r>
        <w:t xml:space="preserve"> </w:t>
      </w:r>
      <w:r>
        <w:t xml:space="preserve">Lundquist et al. (2021)</w:t>
      </w:r>
      <w:r>
        <w:t xml:space="preserve"> </w:t>
      </w:r>
      <w:r>
        <w:t xml:space="preserve">found improved subcanopy snowpack simulations when they omitted the maximum canopy snow load from</w:t>
      </w:r>
      <w:r>
        <w:t xml:space="preserve"> </w:t>
      </w:r>
      <w:r>
        <w:t xml:space="preserve">Hedstrom &amp; Pomeroy (1998)</w:t>
      </w:r>
      <w:r>
        <w:t xml:space="preserve">, from a model otherwise linked to a complete representation of canopy snow ablation processes. This, combined with studies which have not found a maximum canopy snow load</w:t>
      </w:r>
      <w:r>
        <w:t xml:space="preserve"> </w:t>
      </w:r>
      <w:r>
        <w:t xml:space="preserve">(Calder, 1990; Katsushima et al., 2023; Storck et al., 2002)</w:t>
      </w:r>
      <w:r>
        <w:t xml:space="preserve">, and the attribution of decreased interception at higher canopy snow loads to ablation processes rather than reduced canopy structure due to branch bending alone </w:t>
      </w:r>
      <w:ins w:id="27" w:author="alex" w:date="2024-09-13T03:51:19Z" oouserid="alex">
        <w:r>
          <w:t xml:space="preserve">in </w:t>
        </w:r>
      </w:ins>
      <w:del w:id="28" w:author="alex" w:date="2024-09-13T03:51:18Z" oouserid="alex">
        <w:r>
          <w:delText xml:space="preserve">by</w:delText>
        </w:r>
      </w:del>
      <w:del w:id="29" w:author="alex" w:date="2024-09-13T03:51:18Z" oouserid="alex">
        <w:r>
          <w:delText xml:space="preserve"> </w:delText>
        </w:r>
      </w:del>
      <w:r>
        <w:t xml:space="preserve">(Hedstrom &amp; Pomeroy, 1998; Moeser et al., 2015; Satterlund &amp; Haupt, 1967; Schmidt &amp; Gluns, 1991)</w:t>
      </w:r>
      <w:r>
        <w:t xml:space="preserve">, suggests the maximum canopy snow load may be much higher than existing models predict. This leads to uncertainty in the role of the maximum canopy snow load</w:t>
      </w:r>
      <w:r>
        <w:t xml:space="preserve"> in snow interception and subsequent unloading. It may be beneficial to reformulate canopy snow ablation parameterizations as a function of canopy snow load rather than limiting initial interception for consistency with current rainfall interception theory</w:t>
      </w:r>
      <w:r>
        <w:t xml:space="preserve"> for considering transitional rainfall-snowfall interception (e.g., Valante et al., 1997).</w:t>
      </w:r>
      <w:del w:id="30" w:author="alex" w:date="2024-09-13T03:52:24Z" oouserid="alex">
        <w:r>
          <w:delText xml:space="preserve"> Avoiding using the maximum canopy snow load as a parameter in algorithms might also improve interception calculations in regions that are prone to rime-ice formation</w:delText>
        </w:r>
      </w:del>
      <w:del w:id="31" w:author="alex" w:date="2024-09-13T03:52:22Z" oouserid="alex">
        <w:r>
          <w:delText xml:space="preserve"> </w:delText>
        </w:r>
      </w:del>
      <w:del w:id="32" w:author="alex" w:date="2024-09-13T03:52:22Z" oouserid="alex">
        <w:r>
          <w:delText xml:space="preserve">(Lumbrazo et al., 2022)</w:delText>
        </w:r>
      </w:del>
      <w:del w:id="33" w:author="alex" w:date="2024-09-13T03:52:22Z" oouserid="alex">
        <w:r>
          <w:delText xml:space="preserve"> </w:delText>
        </w:r>
      </w:del>
      <w:del w:id="34" w:author="alex" w:date="2024-09-13T03:52:22Z" oouserid="alex">
        <w:r>
          <w:delText xml:space="preserve">which can lead to heavy snow loads causing stem breakage</w:delText>
        </w:r>
      </w:del>
      <w:del w:id="35" w:author="alex" w:date="2024-09-13T03:52:22Z" oouserid="alex">
        <w:r>
          <w:delText xml:space="preserve"> </w:delText>
        </w:r>
      </w:del>
      <w:del w:id="36" w:author="alex" w:date="2024-09-13T03:52:22Z" oouserid="alex">
        <w:r>
          <w:delText xml:space="preserve">(Lehtonen et al., 2014, 2016)</w:delText>
        </w:r>
      </w:del>
      <w:del w:id="37" w:author="alex" w:date="2024-09-13T03:52:22Z" oouserid="alex">
        <w:r>
          <w:delText xml:space="preserve">.</w:delText>
        </w:r>
      </w:del>
      <w:del w:id="38" w:author="alex" w:date="2024-09-13T03:52:22Z" oouserid="alex">
        <w:r/>
      </w:del>
    </w:p>
    <w:p>
      <w:pPr>
        <w:pStyle w:val="854"/>
        <w:pBdr/>
        <w:spacing/>
        <w:ind/>
        <w:rPr/>
      </w:pPr>
      <w:r>
        <w:t xml:space="preserve">It remains uncertain how processes understanding developed at the branch and tree scale like bridging of gaps in canopy elements</w:t>
      </w:r>
      <w:r>
        <w:t xml:space="preserve"> </w:t>
      </w:r>
      <w:r>
        <w:t xml:space="preserve">(Satterlund &amp; Haupt, 1967)</w:t>
      </w:r>
      <w:r>
        <w:t xml:space="preserve"> </w:t>
      </w:r>
      <w:r>
        <w:t xml:space="preserve">and branch bending</w:t>
      </w:r>
      <w:r>
        <w:t xml:space="preserve"> </w:t>
      </w:r>
      <w:r>
        <w:t xml:space="preserve">(Pomeroy &amp; Gray, 1995; Schmidt &amp; Gluns, 1991)</w:t>
      </w:r>
      <w:r>
        <w:t xml:space="preserve"> </w:t>
      </w:r>
      <w:r>
        <w:t xml:space="preserve">influence snow accumulation at the forest plot scale. Fine-scale observations of throughfall have only recently become feasible at the plot scale</w:t>
      </w:r>
      <w:r>
        <w:t xml:space="preserve"> </w:t>
      </w:r>
      <w:r>
        <w:t xml:space="preserve">(Harder et al., 2020; Staines &amp; Pomeroy, 2023)</w:t>
      </w:r>
      <w:r>
        <w:t xml:space="preserve">, presenting an opportunity to </w:t>
      </w:r>
      <w:del w:id="39" w:author="alex" w:date="2024-09-13T03:53:23Z" oouserid="alex">
        <w:r>
          <w:delText xml:space="preserve">provide more definitive answers to </w:delText>
        </w:r>
      </w:del>
      <w:ins w:id="40" w:author="alex" w:date="2024-09-13T03:53:24Z" oouserid="alex">
        <w:r>
          <w:t xml:space="preserve">determine </w:t>
        </w:r>
      </w:ins>
      <w:r>
        <w:t xml:space="preserve">how interception processes vary across differing spatial scales. Existing theory proposed by</w:t>
      </w:r>
      <w:r>
        <w:t xml:space="preserve"> </w:t>
      </w:r>
      <w:r>
        <w:t xml:space="preserve">Hedstrom &amp; Pomeroy (1998)</w:t>
      </w:r>
      <w:r>
        <w:t xml:space="preserve"> </w:t>
      </w:r>
      <w:r>
        <w:t xml:space="preserve">suggests that moderate wind speeds, which result in horizontal hydrometeor trajectories, can increase snow-leaf contact area and thus increase interception efficiency at the plot scale. This association has also been shown in rainfall interception studies</w:t>
      </w:r>
      <w:r>
        <w:t xml:space="preserve"> </w:t>
      </w:r>
      <w:r>
        <w:t xml:space="preserve">(i.e., Herwitz &amp; Slye, 1995; Van Stan et al., 2011)</w:t>
      </w:r>
      <w:r>
        <w:t xml:space="preserve"> </w:t>
      </w:r>
      <w:r>
        <w:t xml:space="preserve">to have a significant influence on observed throughfall of rain. Despite this importance for rainfall, this relationship proposed by</w:t>
      </w:r>
      <w:r>
        <w:t xml:space="preserve"> </w:t>
      </w:r>
      <w:r>
        <w:t xml:space="preserve">Hedstrom &amp; Pomeroy (1998)</w:t>
      </w:r>
      <w:r>
        <w:t xml:space="preserve">, is typically not included in models</w:t>
      </w:r>
      <w:r>
        <w:t xml:space="preserve"> </w:t>
      </w:r>
      <w:r>
        <w:t xml:space="preserve">(Clark et al., 2020; Mahat &amp; Tarboton, 2014)</w:t>
      </w:r>
      <w:r>
        <w:t xml:space="preserve">, as empirical support for this relationship is lacking</w:t>
      </w:r>
      <w:del w:id="41" w:author="alex" w:date="2024-09-13T03:53:55Z" oouserid="alex">
        <w:r>
          <w:delText xml:space="preserve"> and it also exhibits a relatively low sensitivity</w:delText>
        </w:r>
      </w:del>
      <w:del w:id="42" w:author="alex" w:date="2024-09-13T03:53:55Z" oouserid="alex">
        <w:r>
          <w:delText xml:space="preserve"> </w:delText>
        </w:r>
      </w:del>
      <w:del w:id="43" w:author="alex" w:date="2024-09-13T03:53:55Z" oouserid="alex">
        <w:r>
          <w:delText xml:space="preserve">(Cebulski &amp; Pomeroy, 2024)</w:delText>
        </w:r>
      </w:del>
      <w:r>
        <w:t xml:space="preserve">. New methods developed by</w:t>
      </w:r>
      <w:r>
        <w:t xml:space="preserve"> </w:t>
      </w:r>
      <w:r>
        <w:t xml:space="preserve">Staines &amp; Pomeroy (2023)</w:t>
      </w:r>
      <w:r>
        <w:t xml:space="preserve"> </w:t>
      </w:r>
      <w:r>
        <w:t xml:space="preserve">to characterize the canopy at a high angular and spatial resolution have shown the potential to improve understanding of the relationship between snow interception and forest structure spatially and acr</w:t>
      </w:r>
      <w:r>
        <w:t xml:space="preserve">oss differing trajectory angles. However, these insights have yet to be confirmed for additional study sites with more diverse forest structure and need to be incorporated into a theoretical framework appropriate for modelling</w:t>
      </w:r>
      <w:ins w:id="44" w:author="alex" w:date="2024-09-13T03:54:31Z" oouserid="alex">
        <w:r>
          <w:t xml:space="preserve"> forest</w:t>
        </w:r>
      </w:ins>
      <w:r>
        <w:t xml:space="preserve"> snow accumulation in </w:t>
      </w:r>
      <w:del w:id="45" w:author="alex" w:date="2024-09-13T03:54:34Z" oouserid="alex">
        <w:r>
          <w:delText xml:space="preserve">forests</w:delText>
        </w:r>
      </w:del>
      <w:ins w:id="46" w:author="alex" w:date="2024-09-13T03:54:37Z" oouserid="alex">
        <w:r>
          <w:t xml:space="preserve">hydrological models</w:t>
        </w:r>
      </w:ins>
      <w:r>
        <w:t xml:space="preserve">.</w:t>
      </w:r>
      <w:r/>
    </w:p>
    <w:p>
      <w:pPr>
        <w:pStyle w:val="854"/>
        <w:pBdr/>
        <w:spacing/>
        <w:ind/>
        <w:rPr/>
      </w:pPr>
      <w:r>
        <w:t xml:space="preserve">The objective of this paper is to evaluate the theory </w:t>
      </w:r>
      <w:r>
        <w:t xml:space="preserve">underlying existing snow interception models using high spatial and temporal resolution measurements of subcanopy snow accumulation events with minimal ablation processes. These new observations are investigated to address the following research questions:</w:t>
      </w:r>
      <w:r/>
    </w:p>
    <w:p>
      <w:pPr>
        <w:numPr>
          <w:ilvl w:val="0"/>
          <w:numId w:val="7"/>
        </w:numPr>
        <w:pBdr/>
        <w:spacing/>
        <w:ind/>
        <w:rPr/>
      </w:pPr>
      <w:r>
        <w:t xml:space="preserve">Are the existing theories regarding the relationship between meteorology and forest structure </w:t>
      </w:r>
      <w:del w:id="47" w:author="alex" w:date="2024-09-13T03:55:48Z" oouserid="alex">
        <w:r>
          <w:delText xml:space="preserve">on </w:delText>
        </w:r>
      </w:del>
      <w:ins w:id="48" w:author="alex" w:date="2024-09-13T03:55:49Z" oouserid="alex">
        <w:r>
          <w:t xml:space="preserve">with </w:t>
        </w:r>
      </w:ins>
      <w:r>
        <w:t xml:space="preserve">snow interception supported by in-situ observations?</w:t>
      </w:r>
      <w:r/>
    </w:p>
    <w:p>
      <w:pPr>
        <w:numPr>
          <w:ilvl w:val="0"/>
          <w:numId w:val="7"/>
        </w:numPr>
        <w:pBdr/>
        <w:spacing/>
        <w:ind/>
        <w:rPr/>
      </w:pPr>
      <w:r>
        <w:t xml:space="preserve">How is snow interception influenced by non-vertical hydrometeor trajectory angles over a wind-driven snowfall event?</w:t>
      </w:r>
      <w:r/>
    </w:p>
    <w:p>
      <w:pPr>
        <w:numPr>
          <w:ilvl w:val="0"/>
          <w:numId w:val="7"/>
        </w:numPr>
        <w:pBdr/>
        <w:spacing/>
        <w:ind/>
        <w:rPr/>
      </w:pPr>
      <w:r>
        <w:t xml:space="preserve">To what extent can these findings inform the development of a new parameterization for snow interception?</w:t>
      </w:r>
      <w:bookmarkEnd w:id="20"/>
      <w:r/>
    </w:p>
    <w:p>
      <w:pPr>
        <w:pStyle w:val="843"/>
        <w:pBdr/>
        <w:spacing/>
        <w:ind/>
        <w:rPr/>
      </w:pPr>
      <w:r/>
      <w:bookmarkStart w:id="31" w:name="theory"/>
      <w:r>
        <w:t xml:space="preserve">2. Theory</w:t>
      </w:r>
      <w:r/>
    </w:p>
    <w:p>
      <w:pPr>
        <w:pStyle w:val="844"/>
        <w:pBdr/>
        <w:spacing/>
        <w:ind/>
        <w:rPr/>
      </w:pPr>
      <w:r/>
      <w:bookmarkStart w:id="24" w:name="snow-interception"/>
      <w:r>
        <w:t xml:space="preserve">2.1 Snow Interception</w:t>
      </w:r>
      <w:r/>
    </w:p>
    <w:p>
      <w:pPr>
        <w:pStyle w:val="906"/>
        <w:pBdr/>
        <w:spacing/>
        <w:ind/>
        <w:rPr/>
      </w:pPr>
      <w:r>
        <w:t xml:space="preserve">During calm snowfall periods, where ablation processes can be assumed negligible, the canopy snow load,</w:t>
      </w:r>
      <w:r>
        <w:t xml:space="preserve"> </w:t>
      </w:r>
      <m:oMath>
        <m:r>
          <m:rPr/>
          <m:t>L</m:t>
        </m:r>
      </m:oMath>
      <w:r>
        <w:t xml:space="preserve"> </w:t>
      </w:r>
      <w:r>
        <w:t xml:space="preserve">(kg m</w:t>
      </w:r>
      <w:r>
        <w:rPr>
          <w:vertAlign w:val="superscript"/>
        </w:rPr>
        <w:t xml:space="preserve">-2</w:t>
      </w:r>
      <w:r>
        <w:t xml:space="preserve">) can be estimated as a mass balance:</w:t>
      </w:r>
      <w:r/>
    </w:p>
    <w:p>
      <w:pPr>
        <w:pStyle w:val="854"/>
        <w:pBdr/>
        <w:spacing/>
        <w:ind/>
        <w:rPr/>
      </w:pPr>
      <w:r/>
      <w:bookmarkStart w:id="21" w:name="eq-dwdt-ode"/>
      <w:r/>
      <m:oMathPara>
        <m:oMathParaPr>
          <m:jc m:val="center"/>
        </m:oMathParaPr>
        <m:oMath>
          <m:f>
            <m:fPr>
              <m:ctrlPr/>
            </m:fPr>
            <m:num>
              <m:r>
                <m:rPr/>
                <m:t>d</m:t>
              </m:r>
              <m:r>
                <m:rPr/>
                <m:t>L</m:t>
              </m:r>
            </m:num>
            <m:den>
              <m:r>
                <m:rPr/>
                <m:t>d</m:t>
              </m:r>
              <m:r>
                <m:rPr/>
                <m:t>t</m:t>
              </m:r>
            </m:den>
          </m:f>
          <m:r>
            <m:rPr>
              <m:sty m:val="p"/>
            </m:rPr>
            <m:t>=</m:t>
          </m:r>
          <m:sSub>
            <m:sSubPr>
              <m:ctrlPr/>
            </m:sSubPr>
            <m:e>
              <m:r>
                <m:rPr/>
                <m:t>q</m:t>
              </m:r>
            </m:e>
            <m:sub>
              <m:r>
                <m:rPr/>
                <m:t>s</m:t>
              </m:r>
              <m:r>
                <m:rPr/>
                <m:t>f</m:t>
              </m:r>
            </m:sub>
          </m:sSub>
          <m:r>
            <m:rPr>
              <m:sty m:val="p"/>
            </m:rPr>
            <m:t>−</m:t>
          </m:r>
          <m:sSub>
            <m:sSubPr>
              <m:ctrlPr/>
            </m:sSubPr>
            <m:e>
              <m:r>
                <m:rPr/>
                <m:t>q</m:t>
              </m:r>
            </m:e>
            <m:sub>
              <m:r>
                <m:rPr/>
                <m:t>t</m:t>
              </m:r>
              <m:r>
                <m:rPr/>
                <m:t>f</m:t>
              </m:r>
            </m:sub>
          </m:sSub>
          <m:r>
            <m:rPr/>
            <m:t>  </m:t>
          </m:r>
          <m:d>
            <m:dPr>
              <m:begChr m:val="("/>
              <m:endChr m:val=")"/>
              <m:sepChr m:val=""/>
              <m:ctrlPr/>
            </m:dPr>
            <m:e>
              <m:r>
                <m:rPr/>
                <m:t>1</m:t>
              </m:r>
            </m:e>
          </m:d>
        </m:oMath>
      </m:oMathPara>
      <w:r/>
      <w:bookmarkEnd w:id="21"/>
      <w:r/>
      <w:r/>
    </w:p>
    <w:p>
      <w:pPr>
        <w:pStyle w:val="906"/>
        <w:pBdr/>
        <w:spacing/>
        <w:ind/>
        <w:rPr/>
      </w:pPr>
      <w:r>
        <w:t xml:space="preserve">where</w:t>
      </w:r>
      <w:r>
        <w:t xml:space="preserve"> </w:t>
      </w:r>
      <m:oMath>
        <m:sSub>
          <m:sSubPr>
            <m:ctrlPr/>
          </m:sSubPr>
          <m:e>
            <m:r>
              <m:rPr/>
              <m:t>q</m:t>
            </m:r>
          </m:e>
          <m:sub>
            <m:r>
              <m:rPr/>
              <m:t>s</m:t>
            </m:r>
            <m:r>
              <m:rPr/>
              <m:t>f</m:t>
            </m:r>
          </m:sub>
        </m:sSub>
      </m:oMath>
      <w:r>
        <w:t xml:space="preserve"> </w:t>
      </w:r>
      <w:r>
        <w:t xml:space="preserve">is the snowfall rate (kg m</w:t>
      </w:r>
      <w:r>
        <w:rPr>
          <w:vertAlign w:val="superscript"/>
        </w:rPr>
        <w:t xml:space="preserve">-2</w:t>
      </w:r>
      <w:r>
        <w:t xml:space="preserve"> </w:t>
      </w:r>
      <w:r>
        <w:t xml:space="preserve">s</w:t>
      </w:r>
      <w:r>
        <w:rPr>
          <w:vertAlign w:val="superscript"/>
        </w:rPr>
        <w:t xml:space="preserve">-1</w:t>
      </w:r>
      <w:r>
        <w:t xml:space="preserve">) and</w:t>
      </w:r>
      <w:r>
        <w:t xml:space="preserve"> </w:t>
      </w:r>
      <m:oMath>
        <m:sSub>
          <m:sSubPr>
            <m:ctrlPr/>
          </m:sSubPr>
          <m:e>
            <m:r>
              <m:rPr/>
              <m:t>q</m:t>
            </m:r>
          </m:e>
          <m:sub>
            <m:r>
              <m:rPr/>
              <m:t>t</m:t>
            </m:r>
            <m:r>
              <m:rPr/>
              <m:t>f</m:t>
            </m:r>
          </m:sub>
        </m:sSub>
      </m:oMath>
      <w:r>
        <w:t xml:space="preserve"> </w:t>
      </w:r>
      <w:r>
        <w:t xml:space="preserve">is the throughfall rate (kg m</w:t>
      </w:r>
      <w:r>
        <w:rPr>
          <w:vertAlign w:val="superscript"/>
        </w:rPr>
        <w:t xml:space="preserve">-2</w:t>
      </w:r>
      <w:r>
        <w:t xml:space="preserve"> </w:t>
      </w:r>
      <w:r>
        <w:t xml:space="preserve">s</w:t>
      </w:r>
      <w:r>
        <w:rPr>
          <w:vertAlign w:val="superscript"/>
        </w:rPr>
        <w:t xml:space="preserve">-1</w:t>
      </w:r>
      <w:r>
        <w:t xml:space="preserve">). This method avoids the influence of sublimation losses or drip from weighed tree lysimeters.</w:t>
      </w:r>
      <w:r/>
    </w:p>
    <w:p>
      <w:pPr>
        <w:pStyle w:val="854"/>
        <w:pBdr/>
        <w:spacing/>
        <w:ind/>
        <w:rPr/>
      </w:pPr>
      <w:r>
        <w:t xml:space="preserve">Interception efficiency,</w:t>
      </w:r>
      <w:r>
        <w:t xml:space="preserve"> </w:t>
      </w:r>
      <m:oMath>
        <m:f>
          <m:fPr>
            <m:ctrlPr/>
          </m:fPr>
          <m:num>
            <m:r>
              <m:rPr/>
              <m:t>I</m:t>
            </m:r>
          </m:num>
          <m:den>
            <m:r>
              <m:rPr/>
              <m:t>P</m:t>
            </m:r>
          </m:den>
        </m:f>
      </m:oMath>
      <w:r>
        <w:t xml:space="preserve"> </w:t>
      </w:r>
      <w:r>
        <w:t xml:space="preserve">(-), which is the fraction of snow intercepted over</w:t>
      </w:r>
      <w:r>
        <w:t xml:space="preserve"> </w:t>
      </w:r>
      <m:oMath>
        <m:r>
          <m:rPr/>
          <m:t>Δ</m:t>
        </m:r>
        <m:r>
          <m:rPr/>
          <m:t>t</m:t>
        </m:r>
      </m:oMath>
      <w:r>
        <w:t xml:space="preserve"> </w:t>
      </w:r>
      <w:r>
        <w:t xml:space="preserve">was calculated as:</w:t>
      </w:r>
      <w:r/>
    </w:p>
    <w:p>
      <w:pPr>
        <w:pStyle w:val="854"/>
        <w:pBdr/>
        <w:spacing/>
        <w:ind/>
        <w:rPr/>
      </w:pPr>
      <w:r/>
      <w:bookmarkStart w:id="22" w:name="eq-ip"/>
      <w:r/>
      <m:oMathPara>
        <m:oMathParaPr>
          <m:jc m:val="center"/>
        </m:oMathParaPr>
        <m:oMath>
          <m:f>
            <m:fPr>
              <m:ctrlPr/>
            </m:fPr>
            <m:num>
              <m:r>
                <m:rPr/>
                <m:t>I</m:t>
              </m:r>
            </m:num>
            <m:den>
              <m:r>
                <m:rPr/>
                <m:t>P</m:t>
              </m:r>
            </m:den>
          </m:f>
          <m:r>
            <m:rPr>
              <m:sty m:val="p"/>
            </m:rPr>
            <m:t>=</m:t>
          </m:r>
          <m:f>
            <m:fPr>
              <m:ctrlPr/>
            </m:fPr>
            <m:num>
              <m:f>
                <m:fPr>
                  <m:ctrlPr/>
                </m:fPr>
                <m:num>
                  <m:r>
                    <m:rPr/>
                    <m:t>d</m:t>
                  </m:r>
                  <m:r>
                    <m:rPr/>
                    <m:t>L</m:t>
                  </m:r>
                </m:num>
                <m:den>
                  <m:r>
                    <m:rPr/>
                    <m:t>d</m:t>
                  </m:r>
                  <m:r>
                    <m:rPr/>
                    <m:t>t</m:t>
                  </m:r>
                </m:den>
              </m:f>
            </m:num>
            <m:den>
              <m:sSub>
                <m:sSubPr>
                  <m:ctrlPr/>
                </m:sSubPr>
                <m:e>
                  <m:r>
                    <m:rPr/>
                    <m:t>q</m:t>
                  </m:r>
                </m:e>
                <m:sub>
                  <m:r>
                    <m:rPr/>
                    <m:t>s</m:t>
                  </m:r>
                  <m:r>
                    <m:rPr/>
                    <m:t>f</m:t>
                  </m:r>
                </m:sub>
              </m:sSub>
            </m:den>
          </m:f>
          <m:r>
            <m:rPr/>
            <m:t>  </m:t>
          </m:r>
          <m:d>
            <m:dPr>
              <m:begChr m:val="("/>
              <m:endChr m:val=")"/>
              <m:sepChr m:val=""/>
              <m:ctrlPr/>
            </m:dPr>
            <m:e>
              <m:r>
                <m:rPr/>
                <m:t>2</m:t>
              </m:r>
            </m:e>
          </m:d>
        </m:oMath>
      </m:oMathPara>
      <w:r/>
      <w:bookmarkEnd w:id="22"/>
      <w:r/>
      <w:r/>
    </w:p>
    <w:p>
      <w:pPr>
        <w:pStyle w:val="906"/>
        <w:pBdr/>
        <w:spacing/>
        <w:ind/>
        <w:rPr/>
      </w:pPr>
      <w:r>
        <w:t xml:space="preserve">Throughfall,</w:t>
      </w:r>
      <w:r>
        <w:t xml:space="preserve"> </w:t>
      </w:r>
      <m:oMath>
        <m:sSub>
          <m:sSubPr>
            <m:ctrlPr/>
          </m:sSubPr>
          <m:e>
            <m:r>
              <m:rPr/>
              <m:t>q</m:t>
            </m:r>
          </m:e>
          <m:sub>
            <m:r>
              <m:rPr/>
              <m:t>t</m:t>
            </m:r>
            <m:r>
              <m:rPr/>
              <m:t>f</m:t>
            </m:r>
          </m:sub>
        </m:sSub>
      </m:oMath>
      <w:r>
        <w:t xml:space="preserve"> </w:t>
      </w:r>
      <w:del w:id="49" w:author="alex" w:date="2024-09-13T03:57:00Z" oouserid="alex">
        <w:r>
          <w:delText xml:space="preserve">may </w:delText>
        </w:r>
      </w:del>
      <w:ins w:id="50" w:author="alex" w:date="2024-09-13T03:57:02Z" oouserid="alex">
        <w:r>
          <w:t xml:space="preserve">was</w:t>
        </w:r>
      </w:ins>
      <w:del w:id="51" w:author="alex" w:date="2024-09-13T03:57:02Z" oouserid="alex">
        <w:r>
          <w:delText xml:space="preserve">be</w:delText>
        </w:r>
      </w:del>
      <w:r>
        <w:t xml:space="preserve"> calculated as:</w:t>
      </w:r>
      <w:r/>
    </w:p>
    <w:p>
      <w:pPr>
        <w:pStyle w:val="854"/>
        <w:pBdr/>
        <w:spacing/>
        <w:ind/>
        <w:rPr/>
      </w:pPr>
      <w:r/>
      <w:bookmarkStart w:id="23" w:name="eq-event-tf"/>
      <w:r/>
      <m:oMathPara>
        <m:oMathParaPr>
          <m:jc m:val="center"/>
        </m:oMathParaPr>
        <m:oMath>
          <m:sSub>
            <m:sSubPr>
              <m:ctrlPr/>
            </m:sSubPr>
            <m:e>
              <m:r>
                <m:rPr/>
                <m:t>q</m:t>
              </m:r>
            </m:e>
            <m:sub>
              <m:r>
                <m:rPr/>
                <m:t>t</m:t>
              </m:r>
              <m:r>
                <m:rPr/>
                <m:t>f</m:t>
              </m:r>
            </m:sub>
          </m:sSub>
          <m:r>
            <m:rPr>
              <m:sty m:val="p"/>
            </m:rPr>
            <m:t>=</m:t>
          </m:r>
          <m:r>
            <w:ins w:id="52" w:author="alex" w:date="2024-09-13T03:57:41Z" oouserid="alex">
              <m:rPr/>
              <m:t>[</m:t>
            </w:ins>
          </m:r>
          <m:r>
            <m:rPr/>
            <m:t>1</m:t>
          </m:r>
          <m:r>
            <m:rPr>
              <m:sty m:val="p"/>
            </m:rPr>
            <m:t>−</m:t>
          </m:r>
          <m:f>
            <m:fPr>
              <m:ctrlPr/>
            </m:fPr>
            <m:num>
              <m:r>
                <m:rPr/>
                <m:t>I</m:t>
              </m:r>
            </m:num>
            <m:den>
              <m:r>
                <m:rPr/>
                <m:t>P</m:t>
              </m:r>
            </m:den>
          </m:f>
          <m:r>
            <w:ins w:id="53" w:author="alex" w:date="2024-09-13T03:57:45Z" oouserid="alex">
              <m:rPr/>
              <m:t>]</m:t>
            </w:ins>
          </m:r>
          <m:r>
            <m:rPr>
              <m:sty m:val="p"/>
            </m:rPr>
            <m:t>⋅</m:t>
          </m:r>
          <m:sSub>
            <m:sSubPr>
              <m:ctrlPr/>
            </m:sSubPr>
            <m:e>
              <m:r>
                <m:rPr/>
                <m:t>q</m:t>
              </m:r>
            </m:e>
            <m:sub>
              <m:r>
                <m:rPr/>
                <m:t>s</m:t>
              </m:r>
              <m:r>
                <m:rPr/>
                <m:t>f</m:t>
              </m:r>
            </m:sub>
          </m:sSub>
          <m:r>
            <m:rPr/>
            <m:t>  </m:t>
          </m:r>
          <m:d>
            <m:dPr>
              <m:begChr m:val="("/>
              <m:endChr m:val=")"/>
              <m:sepChr m:val=""/>
              <m:ctrlPr/>
            </m:dPr>
            <m:e>
              <m:r>
                <m:rPr/>
                <m:t>3</m:t>
              </m:r>
            </m:e>
          </m:d>
        </m:oMath>
      </m:oMathPara>
      <w:r/>
      <w:bookmarkEnd w:id="23"/>
      <w:r/>
      <w:bookmarkEnd w:id="24"/>
      <w:r/>
    </w:p>
    <w:p>
      <w:pPr>
        <w:pStyle w:val="844"/>
        <w:pBdr/>
        <w:spacing/>
        <w:ind/>
        <w:rPr/>
      </w:pPr>
      <w:r/>
      <w:bookmarkStart w:id="30" w:name="hydrometeor-trajectory-angle"/>
      <w:r>
        <w:t xml:space="preserve">2.2 Hydrometeor Trajectory Angle</w:t>
      </w:r>
      <w:r/>
    </w:p>
    <w:p>
      <w:pPr>
        <w:pStyle w:val="906"/>
        <w:pBdr/>
        <w:spacing/>
        <w:ind/>
        <w:rPr/>
      </w:pPr>
      <w:r>
        <w:t xml:space="preserve">The trajectory angle,</w:t>
      </w:r>
      <w:r>
        <w:t xml:space="preserve"> </w:t>
      </w:r>
      <m:oMath>
        <m:sSub>
          <m:sSubPr>
            <m:ctrlPr/>
          </m:sSubPr>
          <m:e>
            <m:r>
              <m:rPr/>
              <m:t>θ</m:t>
            </m:r>
          </m:e>
          <m:sub>
            <m:r>
              <m:rPr/>
              <m:t>h</m:t>
            </m:r>
          </m:sub>
        </m:sSub>
      </m:oMath>
      <w:r>
        <w:t xml:space="preserve"> </w:t>
      </w:r>
      <w:r>
        <w:t xml:space="preserve">of a hydrometeor as the departure in degrees (°) from a vertical plane (i.e., 0° for vertical snowfall), is shown in</w:t>
      </w:r>
      <w:r>
        <w:t xml:space="preserve"> </w:t>
      </w:r>
      <w:r>
        <w:t xml:space="preserve">Herwitz &amp; Slye (1995)</w:t>
      </w:r>
      <w:r>
        <w:t xml:space="preserve"> </w:t>
      </w:r>
      <w:r>
        <w:t xml:space="preserve">to be calculated as:</w:t>
      </w:r>
      <w:r/>
    </w:p>
    <w:p>
      <w:pPr>
        <w:pStyle w:val="854"/>
        <w:pBdr/>
        <w:spacing/>
        <w:ind/>
        <w:rPr/>
      </w:pPr>
      <w:r/>
      <w:bookmarkStart w:id="25" w:name="eq-ta"/>
      <w:r/>
      <m:oMathPara>
        <m:oMathParaPr>
          <m:jc m:val="center"/>
        </m:oMathParaPr>
        <m:oMath>
          <m:sSub>
            <m:sSubPr>
              <m:ctrlPr/>
            </m:sSubPr>
            <m:e>
              <m:r>
                <m:rPr/>
                <m:t>θ</m:t>
              </m:r>
            </m:e>
            <m:sub>
              <m:r>
                <m:rPr/>
                <m:t>h</m:t>
              </m:r>
            </m:sub>
          </m:sSub>
          <m:r>
            <m:rPr>
              <m:sty m:val="p"/>
            </m:rPr>
            <m:t>=</m:t>
          </m:r>
          <m:r>
            <m:rPr>
              <m:sty m:val="p"/>
            </m:rPr>
            <m:t>arctan</m:t>
          </m:r>
          <m:d>
            <m:dPr>
              <m:begChr m:val="("/>
              <m:endChr m:val=")"/>
              <m:sepChr m:val=""/>
              <m:ctrlPr/>
            </m:dPr>
            <m:e>
              <m:f>
                <m:fPr>
                  <m:ctrlPr/>
                </m:fPr>
                <m:num>
                  <m:sSub>
                    <m:sSubPr>
                      <m:ctrlPr/>
                    </m:sSubPr>
                    <m:e>
                      <m:r>
                        <m:rPr/>
                        <m:t>x</m:t>
                      </m:r>
                    </m:e>
                    <m:sub>
                      <m:r>
                        <m:rPr/>
                        <m:t>h</m:t>
                      </m:r>
                    </m:sub>
                  </m:sSub>
                  <m:d>
                    <m:dPr>
                      <m:begChr m:val="("/>
                      <m:endChr m:val=")"/>
                      <m:sepChr m:val=""/>
                      <m:ctrlPr/>
                    </m:dPr>
                    <m:e>
                      <m:sSub>
                        <m:sSubPr>
                          <m:ctrlPr/>
                        </m:sSubPr>
                        <m:e>
                          <m:r>
                            <m:rPr/>
                            <m:t>u</m:t>
                          </m:r>
                        </m:e>
                        <m:sub>
                          <m:r>
                            <m:rPr/>
                            <m:t>z</m:t>
                          </m:r>
                        </m:sub>
                      </m:sSub>
                    </m:e>
                  </m:d>
                </m:num>
                <m:den>
                  <m:sSub>
                    <m:sSubPr>
                      <m:ctrlPr/>
                    </m:sSubPr>
                    <m:e>
                      <m:r>
                        <m:rPr/>
                        <m:t>v</m:t>
                      </m:r>
                    </m:e>
                    <m:sub>
                      <m:r>
                        <m:rPr/>
                        <m:t>h</m:t>
                      </m:r>
                    </m:sub>
                  </m:sSub>
                  <m:d>
                    <m:dPr>
                      <m:begChr m:val="("/>
                      <m:endChr m:val=")"/>
                      <m:sepChr m:val=""/>
                      <m:ctrlPr/>
                    </m:dPr>
                    <m:e>
                      <m:sSub>
                        <m:sSubPr>
                          <m:ctrlPr/>
                        </m:sSubPr>
                        <m:e>
                          <m:r>
                            <m:rPr/>
                            <m:t>D</m:t>
                          </m:r>
                        </m:e>
                        <m:sub>
                          <m:r>
                            <m:rPr/>
                            <m:t>h</m:t>
                          </m:r>
                        </m:sub>
                      </m:sSub>
                    </m:e>
                  </m:d>
                </m:den>
              </m:f>
            </m:e>
          </m:d>
          <m:r>
            <m:rPr>
              <m:sty m:val="p"/>
            </m:rPr>
            <m:t>*</m:t>
          </m:r>
          <m:f>
            <m:fPr>
              <m:ctrlPr/>
            </m:fPr>
            <m:num>
              <m:r>
                <m:rPr/>
                <m:t>180</m:t>
              </m:r>
            </m:num>
            <m:den>
              <m:r>
                <m:rPr/>
                <m:t>π</m:t>
              </m:r>
            </m:den>
          </m:f>
          <m:r>
            <m:rPr/>
            <m:t>  </m:t>
          </m:r>
          <m:d>
            <m:dPr>
              <m:begChr m:val="("/>
              <m:endChr m:val=")"/>
              <m:sepChr m:val=""/>
              <m:ctrlPr/>
            </m:dPr>
            <m:e>
              <m:r>
                <m:rPr/>
                <m:t>4</m:t>
              </m:r>
            </m:e>
          </m:d>
        </m:oMath>
      </m:oMathPara>
      <w:r/>
      <w:bookmarkEnd w:id="25"/>
      <w:r/>
      <w:r/>
    </w:p>
    <w:p>
      <w:pPr>
        <w:pStyle w:val="906"/>
        <w:pBdr/>
        <w:spacing/>
        <w:ind/>
        <w:rPr/>
      </w:pPr>
      <w:r>
        <w:t xml:space="preserve">where</w:t>
      </w:r>
      <w:r>
        <w:t xml:space="preserve"> </w:t>
      </w:r>
      <m:oMath>
        <m:sSub>
          <m:sSubPr>
            <m:ctrlPr/>
          </m:sSubPr>
          <m:e>
            <m:r>
              <m:rPr/>
              <m:t>v</m:t>
            </m:r>
          </m:e>
          <m:sub>
            <m:r>
              <m:rPr/>
              <m:t>h</m:t>
            </m:r>
          </m:sub>
        </m:sSub>
        <m:d>
          <m:dPr>
            <m:begChr m:val="("/>
            <m:endChr m:val=")"/>
            <m:sepChr m:val=""/>
            <m:ctrlPr/>
          </m:dPr>
          <m:e>
            <m:sSub>
              <m:sSubPr>
                <m:ctrlPr/>
              </m:sSubPr>
              <m:e>
                <m:r>
                  <m:rPr/>
                  <m:t>D</m:t>
                </m:r>
              </m:e>
              <m:sub>
                <m:r>
                  <m:rPr/>
                  <m:t>h</m:t>
                </m:r>
              </m:sub>
            </m:sSub>
          </m:e>
        </m:d>
      </m:oMath>
      <w:r>
        <w:t xml:space="preserve"> </w:t>
      </w:r>
      <w:r>
        <w:t xml:space="preserve">is the terminal fall velocity of the hydrometeor (m s</w:t>
      </w:r>
      <w:r>
        <w:rPr>
          <w:vertAlign w:val="superscript"/>
        </w:rPr>
        <w:t xml:space="preserve">-1</w:t>
      </w:r>
      <w:r>
        <w:t xml:space="preserve">), which is a function of the hydrometeor diameter,</w:t>
      </w:r>
      <w:r>
        <w:t xml:space="preserve"> </w:t>
      </w:r>
      <m:oMath>
        <m:sSub>
          <m:sSubPr>
            <m:ctrlPr/>
          </m:sSubPr>
          <m:e>
            <m:r>
              <m:rPr/>
              <m:t>D</m:t>
            </m:r>
          </m:e>
          <m:sub>
            <m:r>
              <m:rPr/>
              <m:t>h</m:t>
            </m:r>
          </m:sub>
        </m:sSub>
      </m:oMath>
      <w:r>
        <w:t xml:space="preserve"> </w:t>
      </w:r>
      <w:r>
        <w:t xml:space="preserve">and</w:t>
      </w:r>
      <w:r>
        <w:t xml:space="preserve"> </w:t>
      </w:r>
      <m:oMath>
        <m:sSub>
          <m:sSubPr>
            <m:ctrlPr/>
          </m:sSubPr>
          <m:e>
            <m:r>
              <m:rPr/>
              <m:t>x</m:t>
            </m:r>
          </m:e>
          <m:sub>
            <m:r>
              <m:rPr/>
              <m:t>h</m:t>
            </m:r>
          </m:sub>
        </m:sSub>
        <m:d>
          <m:dPr>
            <m:begChr m:val="("/>
            <m:endChr m:val=")"/>
            <m:sepChr m:val=""/>
            <m:ctrlPr/>
          </m:dPr>
          <m:e>
            <m:sSub>
              <m:sSubPr>
                <m:ctrlPr/>
              </m:sSubPr>
              <m:e>
                <m:r>
                  <m:rPr/>
                  <m:t>u</m:t>
                </m:r>
              </m:e>
              <m:sub>
                <m:r>
                  <m:rPr/>
                  <m:t>z</m:t>
                </m:r>
              </m:sub>
            </m:sSub>
          </m:e>
        </m:d>
      </m:oMath>
      <w:r>
        <w:t xml:space="preserve"> </w:t>
      </w:r>
      <w:r>
        <w:t xml:space="preserve">is the horizontal change in the hydrometeor (m s</w:t>
      </w:r>
      <w:r>
        <w:rPr>
          <w:vertAlign w:val="superscript"/>
        </w:rPr>
        <w:t xml:space="preserve">-1</w:t>
      </w:r>
      <w:r>
        <w:t xml:space="preserve">) which is a function within canopy wind speed,</w:t>
      </w:r>
      <w:r>
        <w:t xml:space="preserve"> </w:t>
      </w:r>
      <m:oMath>
        <m:sSub>
          <m:sSubPr>
            <m:ctrlPr/>
          </m:sSubPr>
          <m:e>
            <m:r>
              <m:rPr/>
              <m:t>u</m:t>
            </m:r>
          </m:e>
          <m:sub>
            <m:r>
              <m:rPr/>
              <m:t>z</m:t>
            </m:r>
          </m:sub>
        </m:sSub>
      </m:oMath>
      <w:r>
        <w:t xml:space="preserve"> </w:t>
      </w:r>
      <w:r>
        <w:t xml:space="preserve">at height above ground,</w:t>
      </w:r>
      <w:r>
        <w:t xml:space="preserve"> </w:t>
      </w:r>
      <m:oMath>
        <m:r>
          <m:rPr/>
          <m:t>z</m:t>
        </m:r>
      </m:oMath>
      <w:r>
        <w:t xml:space="preserve">.</w:t>
      </w:r>
      <w:r/>
    </w:p>
    <w:p>
      <w:pPr>
        <w:pStyle w:val="854"/>
        <w:pBdr/>
        <w:spacing/>
        <w:ind/>
        <w:rPr/>
      </w:pPr>
      <w:r/>
      <w:hyperlink w:tooltip="#fig-ws-vs-ta" w:anchor="fig-ws-vs-ta" w:history="1">
        <w:r>
          <w:rPr>
            <w:rStyle w:val="861"/>
          </w:rPr>
          <w:t xml:space="preserve">Figure 1</w:t>
        </w:r>
      </w:hyperlink>
      <w:r>
        <w:t xml:space="preserve"> </w:t>
      </w:r>
      <w:r>
        <w:t xml:space="preserve">shows the </w:t>
      </w:r>
      <w:ins w:id="54" w:author="alex" w:date="2024-09-13T03:58:17Z" oouserid="alex">
        <w:r>
          <w:t xml:space="preserve">simulated </w:t>
        </w:r>
      </w:ins>
      <w:r>
        <w:t xml:space="preserve">increase in</w:t>
      </w:r>
      <w:r>
        <w:t xml:space="preserve"> </w:t>
      </w:r>
      <m:oMath>
        <m:sSub>
          <m:sSubPr>
            <m:ctrlPr/>
          </m:sSubPr>
          <m:e>
            <m:r>
              <m:rPr/>
              <m:t>θ</m:t>
            </m:r>
          </m:e>
          <m:sub>
            <m:r>
              <m:rPr/>
              <m:t>h</m:t>
            </m:r>
          </m:sub>
        </m:sSub>
      </m:oMath>
      <w:r>
        <w:t xml:space="preserve"> </w:t>
      </w:r>
      <w:r>
        <w:t xml:space="preserve">calculated using</w:t>
      </w:r>
      <w:r>
        <w:t xml:space="preserve"> </w:t>
      </w:r>
      <w:hyperlink w:tooltip="#eq-ta" w:anchor="eq-ta" w:history="1">
        <w:r>
          <w:rPr>
            <w:rStyle w:val="861"/>
          </w:rPr>
          <w:t xml:space="preserve">Equation 4</w:t>
        </w:r>
      </w:hyperlink>
      <w:r>
        <w:t xml:space="preserve"> </w:t>
      </w:r>
      <w:r>
        <w:t xml:space="preserve">with differing hydrometeor terminal fall velocities of 0.5, 1, and 1.5 m s</w:t>
      </w:r>
      <w:r>
        <w:rPr>
          <w:vertAlign w:val="superscript"/>
        </w:rPr>
        <w:t xml:space="preserve">-1</w:t>
      </w:r>
      <w:r>
        <w:t xml:space="preserve"> </w:t>
      </w:r>
      <w:r>
        <w:t xml:space="preserve">and a horizontal velocity equal to wind speed ranging from 0-20 m s</w:t>
      </w:r>
      <w:r>
        <w:rPr>
          <w:vertAlign w:val="superscript"/>
        </w:rPr>
        <w:t xml:space="preserve">-1</w:t>
      </w:r>
      <w:r>
        <w:t xml:space="preserve">.</w:t>
      </w:r>
      <w:r/>
    </w:p>
    <w:tbl>
      <w:tblPr>
        <w:tblW w:w="5000" w:type="pct"/>
        <w:tblBorders/>
        <w:tblLayout w:type="fixed"/>
        <w:tblLook w:val="0000" w:firstRow="0" w:lastRow="0" w:firstColumn="0" w:lastColumn="0" w:noHBand="0" w:noVBand="0"/>
      </w:tblPr>
      <w:tblGrid>
        <w:gridCol w:w="7920"/>
      </w:tblGrid>
      <w:tr>
        <w:trPr/>
        <w:tc>
          <w:tcPr>
            <w:tcBorders/>
            <w:textDirection w:val="lrTb"/>
            <w:noWrap w:val="false"/>
          </w:tcPr>
          <w:p>
            <w:pPr>
              <w:pStyle w:val="907"/>
              <w:pBdr/>
              <w:spacing/>
              <w:ind/>
              <w:jc w:val="center"/>
              <w:rPr/>
            </w:pPr>
            <w:r/>
            <w:commentRangeStart w:id="0"/>
            <w:r/>
            <w:bookmarkStart w:id="29" w:name="fig-ws-vs-ta"/>
            <w:r>
              <mc:AlternateContent>
                <mc:Choice Requires="wpg">
                  <w:drawing>
                    <wp:inline xmlns:wp="http://schemas.openxmlformats.org/drawingml/2006/wordprocessingDrawing" distT="0" distB="0" distL="0" distR="0">
                      <wp:extent cx="3810000" cy="3810000"/>
                      <wp:effectExtent l="0" t="0" r="0" b="0"/>
                      <wp:docPr id="1" name="Pictur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descr="figs/examples/wind_speed_vs_traj_angle.png"/>
                              <pic:cNvPicPr>
                                <a:picLocks noChangeAspect="1" noChangeArrowheads="1"/>
                              </pic:cNvPicPr>
                              <pic:nvPr/>
                            </pic:nvPicPr>
                            <pic:blipFill>
                              <a:blip r:embed="rId11"/>
                              <a:stretch/>
                            </pic:blipFill>
                            <pic:spPr bwMode="auto">
                              <a:xfrm>
                                <a:off x="0" y="0"/>
                                <a:ext cx="3810000" cy="3810000"/>
                              </a:xfrm>
                              <a:prstGeom prst="rect">
                                <a:avLst/>
                              </a:prstGeom>
                              <a:noFill/>
                              <a:ln w="9525">
                                <a:noFill/>
                                <a:headEnd/>
                                <a:tailEnd/>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0" o:spid="_x0000_s0" type="#_x0000_t75" style="width:300.00pt;height:300.00pt;mso-wrap-distance-left:0.00pt;mso-wrap-distance-top:0.00pt;mso-wrap-distance-right:0.00pt;mso-wrap-distance-bottom:0.00pt;z-index:1;" stroked="f" strokeweight="0.75pt">
                      <v:imagedata r:id="rId11" o:title=""/>
                      <o:lock v:ext="edit" rotation="t"/>
                    </v:shape>
                  </w:pict>
                </mc:Fallback>
              </mc:AlternateContent>
            </w:r>
            <w:r/>
          </w:p>
          <w:p>
            <w:pPr>
              <w:pBdr/>
              <w:spacing w:before="200"/>
              <w:ind/>
              <w:jc w:val="left"/>
              <w:rPr/>
            </w:pPr>
            <w:r>
              <w:t xml:space="preserve">Figure 1: Plot showing the relationship of hydrometeor trajectory angle (departure from zenith) with increasing horizontal velocity from</w:t>
            </w:r>
            <w:ins w:id="55" w:author="alex" w:date="2024-09-13T03:59:44Z" oouserid="alex">
              <w:r/>
            </w:ins>
            <w:r>
              <w:t xml:space="preserve"> </w:t>
            </w:r>
            <w:hyperlink w:tooltip="#eq-ta" w:anchor="eq-ta" w:history="1">
              <w:r>
                <w:rPr>
                  <w:rStyle w:val="861"/>
                </w:rPr>
                <w:t xml:space="preserve">Equation 4</w:t>
              </w:r>
            </w:hyperlink>
            <w:r>
              <w:t xml:space="preserve">. The three different lines represent fall velocities of 0.5 m s</w:t>
            </w:r>
            <w:r>
              <w:rPr>
                <w:vertAlign w:val="superscript"/>
              </w:rPr>
              <w:t xml:space="preserve">-1</w:t>
            </w:r>
            <w:r>
              <w:t xml:space="preserve"> </w:t>
            </w:r>
            <w:r>
              <w:t xml:space="preserve">(purple), 1 m s</w:t>
            </w:r>
            <w:r>
              <w:rPr>
                <w:vertAlign w:val="superscript"/>
              </w:rPr>
              <w:t xml:space="preserve">-1</w:t>
            </w:r>
            <w:r>
              <w:t xml:space="preserve"> </w:t>
            </w:r>
            <w:r>
              <w:t xml:space="preserve">(green), 1.5 m s</w:t>
            </w:r>
            <w:r>
              <w:rPr>
                <w:vertAlign w:val="superscript"/>
              </w:rPr>
              <w:t xml:space="preserve">-1</w:t>
            </w:r>
            <w:r>
              <w:t xml:space="preserve"> </w:t>
            </w:r>
            <w:r>
              <w:t xml:space="preserve">(yellow).</w:t>
            </w:r>
            <w:bookmarkEnd w:id="29"/>
            <w:ins w:id="56" w:author="alex" w:date="2024-09-13T03:58:52Z" oouserid="alex">
              <w:r/>
            </w:ins>
            <w:bookmarkEnd w:id="30"/>
            <w:ins w:id="57" w:author="alex" w:date="2024-09-13T03:58:52Z" oouserid="alex">
              <w:r/>
            </w:ins>
            <w:bookmarkEnd w:id="31"/>
            <w:r/>
            <w:commentRangeEnd w:id="0"/>
            <w:r>
              <w:commentReference w:id="0"/>
            </w:r>
            <w:ins w:id="58" w:author="alex" w:date="2024-09-13T03:58:52Z" oouserid="alex">
              <w:r/>
            </w:ins>
            <w:r/>
          </w:p>
        </w:tc>
      </w:tr>
    </w:tbl>
    <w:p>
      <w:pPr>
        <w:pStyle w:val="843"/>
        <w:pBdr/>
        <w:spacing/>
        <w:ind/>
        <w:rPr/>
      </w:pPr>
      <w:r/>
      <w:bookmarkStart w:id="51" w:name="data-and-methods"/>
      <w:r>
        <w:t xml:space="preserve">3. Data and Methods</w:t>
      </w:r>
      <w:r/>
    </w:p>
    <w:p>
      <w:pPr>
        <w:pStyle w:val="844"/>
        <w:pBdr/>
        <w:spacing/>
        <w:ind/>
        <w:rPr/>
      </w:pPr>
      <w:r/>
      <w:bookmarkStart w:id="36" w:name="study-site"/>
      <w:r>
        <w:t xml:space="preserve">3.1 Study Site</w:t>
      </w:r>
      <w:r/>
    </w:p>
    <w:p>
      <w:pPr>
        <w:pStyle w:val="906"/>
        <w:pBdr/>
        <w:spacing/>
        <w:ind/>
        <w:rPr/>
      </w:pPr>
      <w:r>
        <w:t xml:space="preserve">This study was conducted at Fortress Mountain Research Basin (FMRB), Alberta, Canada, -115° W, 51° N, a continental headwater basin situated within the Canadian Rocky Mountains (</w:t>
      </w:r>
      <w:hyperlink w:tooltip="#fig-site-map" w:anchor="fig-site-map" w:history="1">
        <w:r>
          <w:rPr>
            <w:rStyle w:val="861"/>
          </w:rPr>
          <w:t xml:space="preserve">Figure 2</w:t>
        </w:r>
      </w:hyperlink>
      <w:r>
        <w:t xml:space="preserve">). Data from this study was collected between October 2021 and July 2023 within </w:t>
      </w:r>
      <w:del w:id="59" w:author="alex" w:date="2024-09-13T04:00:33Z" oouserid="alex">
        <w:r>
          <w:delText xml:space="preserve">and </w:delText>
        </w:r>
      </w:del>
      <w:del w:id="60" w:author="alex" w:date="2024-09-13T04:00:33Z" oouserid="alex">
        <w:r>
          <w:delText xml:space="preserve">surrounding </w:delText>
        </w:r>
      </w:del>
      <w:r>
        <w:t xml:space="preserve">two forest plots adjacent to the FMRB Powerline Station (PWL) and Forest Tower Station (FT) at ~2100 m asl. (</w:t>
      </w:r>
      <w:hyperlink w:tooltip="#fig-site-map" w:anchor="fig-site-map" w:history="1">
        <w:r>
          <w:rPr>
            <w:rStyle w:val="861"/>
          </w:rPr>
          <w:t xml:space="preserve">Figure 2</w:t>
        </w:r>
      </w:hyperlink>
      <w:r>
        <w:t xml:space="preserve">). The average annual precipitation at PWL Station from 2013 to 2023 was 1045 </w:t>
      </w:r>
      <w:ins w:id="61" w:author="alex" w:date="2024-09-13T04:00:50Z" oouserid="alex">
        <w:r>
          <w:t xml:space="preserve">mm </w:t>
        </w:r>
      </w:ins>
      <w:del w:id="62" w:author="alex" w:date="2024-09-13T04:00:48Z" oouserid="alex">
        <w:r>
          <w:delText xml:space="preserve">kg m</w:delText>
        </w:r>
      </w:del>
      <w:del w:id="63" w:author="alex" w:date="2024-09-13T04:00:48Z" oouserid="alex">
        <w:r>
          <w:rPr>
            <w:vertAlign w:val="superscript"/>
          </w:rPr>
          <w:delText xml:space="preserve">-2</w:delText>
        </w:r>
      </w:del>
      <w:r>
        <w:t xml:space="preserve">, with the peak annual snow water equivalent (SWE) reaching 465 kg m</w:t>
      </w:r>
      <w:r>
        <w:rPr>
          <w:vertAlign w:val="superscript"/>
        </w:rPr>
        <w:t xml:space="preserve">-2</w:t>
      </w:r>
      <w:r>
        <w:t xml:space="preserve">, typically occurring in late April. The PWL and FT forest plots include discontinuous stands of 70% subalpine fir (Abies lasiocarpa) and 30% Engelmann spruce (Picea engelmannii)</w:t>
      </w:r>
      <w:r>
        <w:t xml:space="preserve"> </w:t>
      </w:r>
      <w:r>
        <w:t xml:space="preserve">(Langs et al., 2020)</w:t>
      </w:r>
      <w:r>
        <w:t xml:space="preserve">. The PWL plot is located 120 m to the northwest of FT station and contains a forest clearing with a diameter of ~12 m a</w:t>
      </w:r>
      <w:r>
        <w:t xml:space="preserve">nd is surrounded by a more closed canopy. The canopy coverage of the PWL and FT forest plots is 0.51 and 0.29 respectively. The average height of the canopy surrounding the plot to the east of the PWL station is 10.51 m and surrounding the forest plot arou</w:t>
      </w:r>
      <w:r>
        <w:t xml:space="preserve">nd the FT Station is 7.12 m. The forest of the FT plot is characterized by discontinuous canopy without artificial clearings. In August of 1936 the majority of vegetation in FMRB burned during a large forest fire that affected most of the Kananaskis Valley</w:t>
      </w:r>
      <w:r>
        <w:t xml:space="preserve"> </w:t>
      </w:r>
      <w:r>
        <w:t xml:space="preserve">(Fryer &amp; Johnson, 1988)</w:t>
      </w:r>
      <w:r>
        <w:t xml:space="preserve">. Following the fire, the forest within the the PWL and FT forest plots has naturally regenerated, though some trees have been removed for road clearing and creation of a snow study plot.</w:t>
      </w:r>
      <w:r/>
    </w:p>
    <w:tbl>
      <w:tblPr>
        <w:tblW w:w="5000" w:type="pct"/>
        <w:tblBorders/>
        <w:tblLayout w:type="fixed"/>
        <w:tblLook w:val="0000" w:firstRow="0" w:lastRow="0" w:firstColumn="0" w:lastColumn="0" w:noHBand="0" w:noVBand="0"/>
      </w:tblPr>
      <w:tblGrid>
        <w:gridCol w:w="7920"/>
      </w:tblGrid>
      <w:tr>
        <w:trPr/>
        <w:tc>
          <w:tcPr>
            <w:tcBorders/>
            <w:textDirection w:val="lrTb"/>
            <w:noWrap w:val="false"/>
          </w:tcPr>
          <w:p>
            <w:pPr>
              <w:pStyle w:val="907"/>
              <w:pBdr/>
              <w:spacing/>
              <w:ind/>
              <w:jc w:val="center"/>
              <w:rPr/>
            </w:pPr>
            <w:r/>
            <w:bookmarkStart w:id="35" w:name="fig-site-map"/>
            <w:r>
              <mc:AlternateContent>
                <mc:Choice Requires="wpg">
                  <w:drawing>
                    <wp:inline xmlns:wp="http://schemas.openxmlformats.org/drawingml/2006/wordprocessingDrawing" distT="0" distB="0" distL="0" distR="0">
                      <wp:extent cx="5943600" cy="5943600"/>
                      <wp:effectExtent l="0" t="0" r="0" b="0"/>
                      <wp:docPr id="2" name="Pictur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descr="figs/maps/site_map_inset.png"/>
                              <pic:cNvPicPr>
                                <a:picLocks noChangeAspect="1" noChangeArrowheads="1"/>
                              </pic:cNvPicPr>
                              <pic:nvPr/>
                            </pic:nvPicPr>
                            <pic:blipFill>
                              <a:blip r:embed="rId12"/>
                              <a:stretch/>
                            </pic:blipFill>
                            <pic:spPr bwMode="auto">
                              <a:xfrm>
                                <a:off x="0" y="0"/>
                                <a:ext cx="5943600" cy="5943600"/>
                              </a:xfrm>
                              <a:prstGeom prst="rect">
                                <a:avLst/>
                              </a:prstGeom>
                              <a:noFill/>
                              <a:ln w="9525">
                                <a:noFill/>
                                <a:headEnd/>
                                <a:tailEnd/>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 o:spid="_x0000_s1" type="#_x0000_t75" style="width:468.00pt;height:468.00pt;mso-wrap-distance-left:0.00pt;mso-wrap-distance-top:0.00pt;mso-wrap-distance-right:0.00pt;mso-wrap-distance-bottom:0.00pt;z-index:1;" stroked="f" strokeweight="0.75pt">
                      <v:imagedata r:id="rId12" o:title=""/>
                      <o:lock v:ext="edit" rotation="t"/>
                    </v:shape>
                  </w:pict>
                </mc:Fallback>
              </mc:AlternateContent>
            </w:r>
            <w:r/>
          </w:p>
          <w:p>
            <w:pPr>
              <w:pBdr/>
              <w:spacing w:before="200"/>
              <w:ind/>
              <w:jc w:val="left"/>
              <w:rPr/>
            </w:pPr>
            <w:r>
              <w:t xml:space="preserve">Figure 2: Map showing the location of forest plots, flux towers, SCL instruments and survey transects. Inset map on the lower right shows the regional location of Fortress Mountain Research basin.</w:t>
            </w:r>
            <w:bookmarkEnd w:id="35"/>
            <w:bookmarkEnd w:id="36"/>
            <w:r/>
          </w:p>
        </w:tc>
      </w:tr>
    </w:tbl>
    <w:p>
      <w:pPr>
        <w:pStyle w:val="844"/>
        <w:pBdr/>
        <w:spacing/>
        <w:ind/>
        <w:rPr/>
      </w:pPr>
      <w:r/>
      <w:bookmarkStart w:id="38" w:name="meteorological-measurements"/>
      <w:r>
        <w:t xml:space="preserve">3.2 Meteorological Measurements</w:t>
      </w:r>
      <w:r/>
    </w:p>
    <w:p>
      <w:pPr>
        <w:pStyle w:val="906"/>
        <w:pBdr/>
        <w:spacing/>
        <w:ind/>
        <w:rPr/>
      </w:pPr>
      <w:r>
        <w:t xml:space="preserve">Measurements of air temperature and relative humidity (Vaisala model HMP155A), wind speed and direction (RM Young model 86000 2-D ultrasonic anemometer) were made 4.3 m above the ground at </w:t>
      </w:r>
      <w:del w:id="64" w:author="alex" w:date="2024-09-13T04:01:52Z" oouserid="alex">
        <w:r>
          <w:delText xml:space="preserve">the </w:delText>
        </w:r>
      </w:del>
      <w:r>
        <w:t xml:space="preserve">FT station (</w:t>
      </w:r>
      <w:hyperlink w:tooltip="#fig-site-map" w:anchor="fig-site-map" w:history="1">
        <w:r>
          <w:rPr>
            <w:rStyle w:val="861"/>
          </w:rPr>
          <w:t xml:space="preserve">Figure 2</w:t>
        </w:r>
      </w:hyperlink>
      <w:r>
        <w:t xml:space="preserve">). Wind speed mea</w:t>
      </w:r>
      <w:r>
        <w:t xml:space="preserve">surements from a 3-cup anemometer (Met One model 014A), installed </w:t>
      </w:r>
      <w:del w:id="65" w:author="alex" w:date="2024-09-13T04:02:00Z" oouserid="alex">
        <w:r>
          <w:delText xml:space="preserve">at </w:delText>
        </w:r>
      </w:del>
      <w:r>
        <w:t xml:space="preserve">adjacent to the 2-D ultrasonic anemometer</w:t>
      </w:r>
      <w:ins w:id="66" w:author="alex" w:date="2024-09-13T04:02:26Z" oouserid="alex">
        <w:r>
          <w:t xml:space="preserve"> at 4.3 m</w:t>
        </w:r>
      </w:ins>
      <w:r>
        <w:t xml:space="preserve">, were used for gap filling wind speed. Additional wind speed measurements were collected by two 3-D sonic anemometers (Campbell Scientific CSAT3)</w:t>
      </w:r>
      <w:r>
        <w:t xml:space="preserve"> installed at at 2 m (raised to 3 m February</w:t>
      </w:r>
      <w:del w:id="67" w:author="alex" w:date="2024-09-13T04:02:38Z" oouserid="alex">
        <w:r>
          <w:delText xml:space="preserve">Februrary</w:delText>
        </w:r>
      </w:del>
      <w:r>
        <w:t xml:space="preserve"> 2022) and 13.5 m above the ground at FT station. Average wind speeds at these three heights at FT station were found to follow a logarithmic relationship and a wind profile was fit using the following equation:</w:t>
      </w:r>
      <w:r/>
    </w:p>
    <w:p>
      <w:pPr>
        <w:pStyle w:val="854"/>
        <w:pBdr/>
        <w:spacing/>
        <w:ind/>
        <w:rPr/>
      </w:pPr>
      <w:r/>
      <w:bookmarkStart w:id="37" w:name="eq-log-wind-profile"/>
      <w:r/>
      <m:oMathPara>
        <m:oMathParaPr>
          <m:jc m:val="center"/>
        </m:oMathParaPr>
        <m:oMath>
          <m:bar>
            <m:barPr>
              <m:pos m:val="top"/>
              <m:ctrlPr/>
            </m:barPr>
            <m:e>
              <m:r>
                <m:rPr/>
                <m:t>u</m:t>
              </m:r>
            </m:e>
          </m:bar>
          <m:r>
            <m:rPr>
              <m:sty m:val="p"/>
            </m:rPr>
            <m:t>=</m:t>
          </m:r>
          <m:f>
            <m:fPr>
              <m:ctrlPr/>
            </m:fPr>
            <m:num>
              <m:sSub>
                <m:sSubPr>
                  <m:ctrlPr/>
                </m:sSubPr>
                <m:e>
                  <m:r>
                    <m:rPr/>
                    <m:t>u</m:t>
                  </m:r>
                </m:e>
                <m:sub>
                  <m:r>
                    <m:rPr>
                      <m:sty m:val="p"/>
                    </m:rPr>
                    <m:t>*</m:t>
                  </m:r>
                </m:sub>
              </m:sSub>
            </m:num>
            <m:den>
              <m:r>
                <m:rPr/>
                <m:t>K</m:t>
              </m:r>
            </m:den>
          </m:f>
          <m:r>
            <m:rPr/>
            <m:t>l</m:t>
          </m:r>
          <m:r>
            <m:rPr/>
            <m:t>n</m:t>
          </m:r>
          <m:d>
            <m:dPr>
              <m:begChr m:val="("/>
              <m:endChr m:val=")"/>
              <m:sepChr m:val=""/>
              <m:ctrlPr/>
            </m:dPr>
            <m:e>
              <m:f>
                <m:fPr>
                  <m:ctrlPr/>
                </m:fPr>
                <m:num>
                  <m:r>
                    <m:rPr/>
                    <m:t>z</m:t>
                  </m:r>
                  <m:r>
                    <m:rPr>
                      <m:sty m:val="p"/>
                    </m:rPr>
                    <m:t>−</m:t>
                  </m:r>
                  <m:sSub>
                    <m:sSubPr>
                      <m:ctrlPr/>
                    </m:sSubPr>
                    <m:e>
                      <m:r>
                        <m:rPr/>
                        <m:t>d</m:t>
                      </m:r>
                    </m:e>
                    <m:sub>
                      <m:r>
                        <m:rPr/>
                        <m:t>0</m:t>
                      </m:r>
                    </m:sub>
                  </m:sSub>
                </m:num>
                <m:den>
                  <m:sSub>
                    <m:sSubPr>
                      <m:ctrlPr/>
                    </m:sSubPr>
                    <m:e>
                      <m:r>
                        <m:rPr/>
                        <m:t>z</m:t>
                      </m:r>
                    </m:e>
                    <m:sub>
                      <m:r>
                        <m:rPr/>
                        <m:t>0</m:t>
                      </m:r>
                    </m:sub>
                  </m:sSub>
                </m:den>
              </m:f>
            </m:e>
          </m:d>
          <m:r>
            <m:rPr/>
            <m:t>  </m:t>
          </m:r>
          <m:d>
            <m:dPr>
              <m:begChr m:val="("/>
              <m:endChr m:val=")"/>
              <m:sepChr m:val=""/>
              <m:ctrlPr/>
            </m:dPr>
            <m:e>
              <m:r>
                <m:rPr/>
                <m:t>5</m:t>
              </m:r>
            </m:e>
          </m:d>
        </m:oMath>
      </m:oMathPara>
      <w:r/>
      <w:bookmarkEnd w:id="37"/>
      <w:r/>
      <w:r/>
    </w:p>
    <w:p>
      <w:pPr>
        <w:pStyle w:val="906"/>
        <w:pBdr/>
        <w:spacing/>
        <w:ind/>
        <w:rPr/>
      </w:pPr>
      <w:r>
        <w:t xml:space="preserve">where</w:t>
      </w:r>
      <w:r>
        <w:t xml:space="preserve"> </w:t>
      </w:r>
      <m:oMath>
        <m:bar>
          <m:barPr>
            <m:pos m:val="top"/>
            <m:ctrlPr/>
          </m:barPr>
          <m:e>
            <m:r>
              <m:rPr/>
              <m:t>u</m:t>
            </m:r>
          </m:e>
        </m:bar>
      </m:oMath>
      <w:r>
        <w:t xml:space="preserve"> </w:t>
      </w:r>
      <w:r>
        <w:t xml:space="preserve">is average wind speed,</w:t>
      </w:r>
      <w:r>
        <w:t xml:space="preserve"> </w:t>
      </w:r>
      <m:oMath>
        <m:sSub>
          <m:sSubPr>
            <m:ctrlPr/>
          </m:sSubPr>
          <m:e>
            <m:r>
              <m:rPr/>
              <m:t>u</m:t>
            </m:r>
          </m:e>
          <m:sub>
            <m:r>
              <m:rPr>
                <m:sty m:val="p"/>
              </m:rPr>
              <m:t>*</m:t>
            </m:r>
          </m:sub>
        </m:sSub>
      </m:oMath>
      <w:r>
        <w:t xml:space="preserve"> </w:t>
      </w:r>
      <w:r>
        <w:t xml:space="preserve">is the friction velocity (m s</w:t>
      </w:r>
      <w:r>
        <w:rPr>
          <w:vertAlign w:val="superscript"/>
        </w:rPr>
        <w:t xml:space="preserve">-1</w:t>
      </w:r>
      <w:r>
        <w:t xml:space="preserve">),</w:t>
      </w:r>
      <w:r>
        <w:t xml:space="preserve"> </w:t>
      </w:r>
      <m:oMath>
        <m:r>
          <m:rPr/>
          <m:t>z</m:t>
        </m:r>
      </m:oMath>
      <w:r>
        <w:t xml:space="preserve"> </w:t>
      </w:r>
      <w:r>
        <w:t xml:space="preserve">is the height above ground (m),</w:t>
      </w:r>
      <w:r>
        <w:t xml:space="preserve"> </w:t>
      </w:r>
      <m:oMath>
        <m:sSub>
          <m:sSubPr>
            <m:ctrlPr/>
          </m:sSubPr>
          <m:e>
            <m:r>
              <m:rPr/>
              <m:t>d</m:t>
            </m:r>
          </m:e>
          <m:sub>
            <m:r>
              <m:rPr/>
              <m:t>0</m:t>
            </m:r>
          </m:sub>
        </m:sSub>
      </m:oMath>
      <w:r>
        <w:t xml:space="preserve"> </w:t>
      </w:r>
      <w:r>
        <w:t xml:space="preserve">is the displacement height (m),</w:t>
      </w:r>
      <w:r>
        <w:t xml:space="preserve"> </w:t>
      </w:r>
      <m:oMath>
        <m:sSub>
          <m:sSubPr>
            <m:ctrlPr/>
          </m:sSubPr>
          <m:e>
            <m:r>
              <m:rPr/>
              <m:t>z</m:t>
            </m:r>
          </m:e>
          <m:sub>
            <m:r>
              <m:rPr/>
              <m:t>0</m:t>
            </m:r>
          </m:sub>
        </m:sSub>
      </m:oMath>
      <w:r>
        <w:t xml:space="preserve"> </w:t>
      </w:r>
      <w:r>
        <w:t xml:space="preserve">is the roughness length of momentum (m), and</w:t>
      </w:r>
      <w:r>
        <w:t xml:space="preserve"> </w:t>
      </w:r>
      <m:oMath>
        <m:r>
          <m:rPr/>
          <m:t>k</m:t>
        </m:r>
      </m:oMath>
      <w:r>
        <w:t xml:space="preserve"> </w:t>
      </w:r>
      <w:r>
        <w:t xml:space="preserve">is the von Kármán Constant (-).</w:t>
      </w:r>
      <w:r/>
    </w:p>
    <w:p>
      <w:pPr>
        <w:pStyle w:val="854"/>
        <w:pBdr/>
        <w:spacing/>
        <w:ind/>
        <w:rPr/>
      </w:pPr>
      <w:r>
        <w:t xml:space="preserve">To determine the displacement height and roughness length parameters, an optimization function</w:t>
      </w:r>
      <w:r>
        <w:t xml:space="preserve"> </w:t>
      </w:r>
      <w:r>
        <w:t xml:space="preserve">“</w:t>
      </w:r>
      <w:r>
        <w:t xml:space="preserve">optim</w:t>
      </w:r>
      <w:r>
        <w:t xml:space="preserve">”</w:t>
      </w:r>
      <w:r>
        <w:t xml:space="preserve"> </w:t>
      </w:r>
      <w:r>
        <w:t xml:space="preserve">from the stats R package</w:t>
      </w:r>
      <w:r>
        <w:t xml:space="preserve"> </w:t>
      </w:r>
      <w:r>
        <w:t xml:space="preserve">(R Core Team, 2024)</w:t>
      </w:r>
      <w:r>
        <w:t xml:space="preserve"> </w:t>
      </w:r>
      <w:r>
        <w:t xml:space="preserve">was used that minimized the squared error between modelled and observed wind speeds. The parameters for the wind speed pr</w:t>
      </w:r>
      <w:r>
        <w:t xml:space="preserve">ofile include a roughness length of 0.50 m, displacement height of 0.58m. At PWL station, the snowfall rate was measured by an Alter-shielded OTT Pluvio weighing precipitation gauge 2.6 m above ground, corrected for undercatch following phase correction by</w:t>
      </w:r>
      <w:r>
        <w:t xml:space="preserve"> </w:t>
      </w:r>
      <w:r>
        <w:t xml:space="preserve">Harder &amp; Pomeroy (2013)</w:t>
      </w:r>
      <w:r>
        <w:t xml:space="preserve"> </w:t>
      </w:r>
      <w:r>
        <w:t xml:space="preserve">and catch efficiency by</w:t>
      </w:r>
      <w:r>
        <w:t xml:space="preserve"> </w:t>
      </w:r>
      <w:r>
        <w:t xml:space="preserve">Smith (2007)</w:t>
      </w:r>
      <w:r>
        <w:t xml:space="preserve">. Wind speed for undercatch correction was measured by a 3-cup anemometer (Met One model 014A) at a height of 2.6 m at PWL station. An optical disdrometor (OTT Parsivel2)</w:t>
      </w:r>
      <w:r>
        <w:t xml:space="preserve"> provided measurements of hydrometeor particle size and vertical velocity. All measurements were recorded at 15-min intervals using Campbell Scientific Canada dataloggers, except the Parsivel2 which was recorded at 1-minute intervals by an onsite computer.</w:t>
      </w:r>
      <w:bookmarkEnd w:id="38"/>
      <w:r/>
    </w:p>
    <w:p>
      <w:pPr>
        <w:pStyle w:val="844"/>
        <w:pBdr/>
        <w:spacing/>
        <w:ind/>
        <w:rPr/>
      </w:pPr>
      <w:r/>
      <w:bookmarkStart w:id="40" w:name="lysimeter-data"/>
      <w:r>
        <w:t xml:space="preserve">3.3 Lysimeter Data</w:t>
      </w:r>
      <w:r/>
    </w:p>
    <w:p>
      <w:pPr>
        <w:pStyle w:val="906"/>
        <w:pBdr/>
        <w:spacing/>
        <w:ind/>
        <w:rPr/>
      </w:pPr>
      <w:r>
        <w:t xml:space="preserve">Three subcanopy lysimeters (SCLs) were installed surrounding FT Station</w:t>
      </w:r>
      <w:r>
        <w:t xml:space="preserve"> </w:t>
      </w:r>
      <w:hyperlink w:tooltip="#fig-site-map" w:anchor="fig-site-map" w:history="1">
        <w:r>
          <w:rPr>
            <w:rStyle w:val="861"/>
          </w:rPr>
          <w:t xml:space="preserve">Figure 2</w:t>
        </w:r>
      </w:hyperlink>
      <w:r>
        <w:t xml:space="preserve"> </w:t>
      </w:r>
      <w:r>
        <w:t xml:space="preserve">to provide 15-minute interval measurements of sub-canopy snowfall. The SCLs consisted of a plastic horse-watering trough with an opening of 0.9 m</w:t>
      </w:r>
      <w:r>
        <w:rPr>
          <w:vertAlign w:val="superscript"/>
        </w:rPr>
        <w:t xml:space="preserve">2</w:t>
      </w:r>
      <w:r>
        <w:t xml:space="preserve"> </w:t>
      </w:r>
      <w:r>
        <w:t xml:space="preserve">and depth of 20 cm suspended from a load cell (Intertechnology 9363-D3-75-20T1) attached to an aluminum pipe connected between two trees. For 26 distinct snowfall events,</w:t>
      </w:r>
      <w:ins w:id="68" w:author="alex" w:date="2024-09-13T04:04:19Z" oouserid="alex">
        <w:r/>
      </w:ins>
      <w:r>
        <w:t xml:space="preserve"> where canopy snow ablation rates were deemed negligible, the throughfall rate,</w:t>
      </w:r>
      <w:r>
        <w:t xml:space="preserve"> </w:t>
      </w:r>
      <m:oMath>
        <m:sSub>
          <m:sSubPr>
            <m:ctrlPr/>
          </m:sSubPr>
          <m:e>
            <m:r>
              <m:rPr/>
              <m:t>q</m:t>
            </m:r>
          </m:e>
          <m:sub>
            <m:r>
              <m:rPr/>
              <m:t>t</m:t>
            </m:r>
            <m:r>
              <m:rPr/>
              <m:t>f</m:t>
            </m:r>
          </m:sub>
        </m:sSub>
      </m:oMath>
      <w:r>
        <w:t xml:space="preserve">,</w:t>
      </w:r>
      <w:del w:id="69" w:author="alex" w:date="2024-09-13T04:04:47Z" oouserid="alex">
        <w:r>
          <w:delText xml:space="preserve"> for the three </w:delText>
        </w:r>
      </w:del>
      <w:del w:id="70" w:author="alex" w:date="2024-09-13T04:04:47Z" oouserid="alex">
        <w:r>
          <w:delText xml:space="preserve">SCLs</w:delText>
        </w:r>
      </w:del>
      <w:r>
        <w:t xml:space="preserve"> was calculated by dividing the load cell weight by the cross-sectional area of the SCL opening and calculating the rate of change at 15-minute intervals. Interception efficiency was quantified at the same 15-minute intervals</w:t>
      </w:r>
      <w:del w:id="71" w:author="alex" w:date="2024-09-13T04:05:57Z" oouserid="alex">
        <w:r>
          <w:delText xml:space="preserve">intervalts</w:delText>
        </w:r>
      </w:del>
      <w:r>
        <w:t xml:space="preserve"> during these events using</w:t>
      </w:r>
      <w:r>
        <w:t xml:space="preserve"> </w:t>
      </w:r>
      <w:hyperlink w:tooltip="#eq-dwdt-ode" w:anchor="eq-dwdt-ode" w:history="1">
        <w:r>
          <w:rPr>
            <w:rStyle w:val="861"/>
          </w:rPr>
          <w:t xml:space="preserve">Equation 1</w:t>
        </w:r>
      </w:hyperlink>
      <w:r>
        <w:t xml:space="preserve"> </w:t>
      </w:r>
      <w:r>
        <w:t xml:space="preserve">and</w:t>
      </w:r>
      <w:r>
        <w:t xml:space="preserve"> </w:t>
      </w:r>
      <w:hyperlink w:tooltip="#eq-ip" w:anchor="eq-ip" w:history="1">
        <w:r>
          <w:rPr>
            <w:rStyle w:val="861"/>
          </w:rPr>
          <w:t xml:space="preserve">Equation 2</w:t>
        </w:r>
      </w:hyperlink>
      <w:r>
        <w:t xml:space="preserve">, incorporating measurements of</w:t>
      </w:r>
      <w:r>
        <w:t xml:space="preserve"> </w:t>
      </w:r>
      <m:oMath>
        <m:sSub>
          <m:sSubPr>
            <m:ctrlPr/>
          </m:sSubPr>
          <m:e>
            <m:r>
              <m:rPr/>
              <m:t>q</m:t>
            </m:r>
          </m:e>
          <m:sub>
            <m:r>
              <m:rPr/>
              <m:t>t</m:t>
            </m:r>
            <m:r>
              <m:rPr/>
              <m:t>f</m:t>
            </m:r>
          </m:sub>
        </m:sSub>
      </m:oMath>
      <w:r>
        <w:t xml:space="preserve"> </w:t>
      </w:r>
      <w:r>
        <w:t xml:space="preserve">from the SCLs and</w:t>
      </w:r>
      <w:r>
        <w:t xml:space="preserve"> </w:t>
      </w:r>
      <m:oMath>
        <m:sSub>
          <m:sSubPr>
            <m:ctrlPr/>
          </m:sSubPr>
          <m:e>
            <m:r>
              <m:rPr/>
              <m:t>q</m:t>
            </m:r>
          </m:e>
          <m:sub>
            <m:r>
              <m:rPr/>
              <m:t>s</m:t>
            </m:r>
            <m:r>
              <m:rPr/>
              <m:t>f</m:t>
            </m:r>
          </m:sub>
        </m:sSub>
      </m:oMath>
      <w:r>
        <w:t xml:space="preserve"> </w:t>
      </w:r>
      <w:r>
        <w:t xml:space="preserve">from the PWL snowfall gauge. Timelapse imagery, mass change on a weighed tree lysimeter</w:t>
      </w:r>
      <w:r>
        <w:t xml:space="preserve"> </w:t>
      </w:r>
      <w:r>
        <w:t xml:space="preserve">“</w:t>
      </w:r>
      <w:r>
        <w:t xml:space="preserve">hanging tree</w:t>
      </w:r>
      <w:r>
        <w:t xml:space="preserve">”</w:t>
      </w:r>
      <w:r>
        <w:t xml:space="preserve"> </w:t>
      </w:r>
      <w:r>
        <w:t xml:space="preserve">and in-situ ob</w:t>
      </w:r>
      <w:r>
        <w:t xml:space="preserve">servations were used to ensure the ablation of snow intercepted in the canopy or snow on the ground was minimal over each of the selected snowfall events. </w:t>
      </w:r>
      <w:del w:id="72" w:author="alex" w:date="2024-09-13T04:06:43Z" oouserid="alex">
        <w:r>
          <w:delText xml:space="preserve">When canopy snow ablation processes could be considered negligible, the SCLs provided measurements of</w:delText>
        </w:r>
      </w:del>
      <w:del w:id="73" w:author="alex" w:date="2024-09-13T04:06:43Z" oouserid="alex">
        <w:r>
          <w:delText xml:space="preserve"> </w:delText>
        </w:r>
      </w:del>
      <m:oMath>
        <m:sSub>
          <m:sSubPr>
            <m:ctrlPr>
              <w:del w:id="74" w:author="alex" w:date="2024-09-13T04:06:43Z" oouserid="alex"/>
            </m:ctrlPr>
          </m:sSubPr>
          <m:e>
            <m:r>
              <w:del w:id="75" w:author="alex" w:date="2024-09-13T04:06:43Z" oouserid="alex">
                <m:rPr/>
                <m:t>q</m:t>
              </w:del>
            </m:r>
          </m:e>
          <m:sub>
            <m:r>
              <w:del w:id="76" w:author="alex" w:date="2024-09-13T04:06:43Z" oouserid="alex">
                <m:rPr/>
                <m:t>t</m:t>
              </w:del>
            </m:r>
            <m:r>
              <w:del w:id="77" w:author="alex" w:date="2024-09-13T04:06:43Z" oouserid="alex">
                <m:rPr/>
                <m:t>f</m:t>
              </w:del>
            </m:r>
          </m:sub>
        </m:sSub>
      </m:oMath>
      <w:del w:id="78" w:author="alex" w:date="2024-09-13T04:06:43Z" oouserid="alex">
        <w:r>
          <w:delText xml:space="preserve"> </w:delText>
        </w:r>
      </w:del>
      <w:del w:id="79" w:author="alex" w:date="2024-09-13T04:06:43Z" oouserid="alex">
        <w:r>
          <w:delText xml:space="preserve">(see method described in Cebulski &amp; Pomeroy, 2024)</w:delText>
        </w:r>
      </w:del>
      <w:del w:id="80" w:author="alex" w:date="2024-09-13T04:06:43Z" oouserid="alex">
        <w:r>
          <w:delText xml:space="preserve">.</w:delText>
        </w:r>
      </w:del>
      <w:r>
        <w:t xml:space="preserve"> The canopy structure surrounding three SCLs and was measured using hemispherical photography (Nikon Coolpix 4500 and EC-F8 hemispherical lens) and the hemispheR R package</w:t>
      </w:r>
      <w:r>
        <w:t xml:space="preserve"> </w:t>
      </w:r>
      <w:r>
        <w:t xml:space="preserve">Chianucci &amp; Macek (2023)</w:t>
      </w:r>
      <w:r>
        <w:t xml:space="preserve"> </w:t>
      </w:r>
      <w:r>
        <w:t xml:space="preserve">and is shown in</w:t>
      </w:r>
      <w:r>
        <w:t xml:space="preserve"> </w:t>
      </w:r>
      <w:hyperlink w:tooltip="#tbl-scl-lai-cc" w:anchor="tbl-scl-lai-cc" w:history="1">
        <w:r>
          <w:rPr>
            <w:rStyle w:val="861"/>
          </w:rPr>
          <w:t xml:space="preserve">Table 1</w:t>
        </w:r>
      </w:hyperlink>
      <w:r>
        <w:t xml:space="preserve">.</w:t>
      </w:r>
      <w:r/>
    </w:p>
    <w:tbl>
      <w:tblPr>
        <w:tblW w:w="5000" w:type="pct"/>
        <w:tblBorders/>
        <w:tblLayout w:type="fixed"/>
        <w:tblLook w:val="0000" w:firstRow="0" w:lastRow="0" w:firstColumn="0" w:lastColumn="0" w:noHBand="0" w:noVBand="0"/>
      </w:tblPr>
      <w:tblGrid>
        <w:gridCol w:w="7920"/>
      </w:tblGrid>
      <w:tr>
        <w:trPr/>
        <w:tc>
          <w:tcPr>
            <w:tcBorders/>
            <w:textDirection w:val="lrTb"/>
            <w:noWrap w:val="false"/>
          </w:tcPr>
          <w:p>
            <w:pPr>
              <w:pBdr/>
              <w:spacing w:before="200"/>
              <w:ind/>
              <w:jc w:val="left"/>
              <w:rPr/>
            </w:pPr>
            <w:r/>
            <w:bookmarkStart w:id="39" w:name="tbl-scl-lai-cc"/>
            <w:r>
              <w:t xml:space="preserve">Table 1: Canopy structure of the three subcanopy lysimeters (SCL) located proximal to the FT Station. Leaf area index (LAI) and Canopy Coverage was measured using hemispherical photo analysis with the R package hemispheR.</w:t>
            </w:r>
            <w:r/>
          </w:p>
          <w:tbl>
            <w:tblPr>
              <w:tblW w:w="0" w:type="auto"/>
              <w:tblBorders/>
              <w:tblLook w:val="0020" w:firstRow="1" w:lastRow="0" w:firstColumn="0" w:lastColumn="0" w:noHBand="0" w:noVBand="0"/>
            </w:tblPr>
            <w:tblGrid>
              <w:gridCol w:w="2640"/>
              <w:gridCol w:w="2640"/>
              <w:gridCol w:w="2640"/>
            </w:tblGrid>
            <w:tr>
              <w:trPr>
                <w:tblHeader/>
              </w:trPr>
              <w:tc>
                <w:tcPr>
                  <w:tcBorders/>
                  <w:textDirection w:val="lrTb"/>
                  <w:noWrap w:val="false"/>
                </w:tcPr>
                <w:p>
                  <w:pPr>
                    <w:pStyle w:val="907"/>
                    <w:pBdr/>
                    <w:spacing/>
                    <w:ind/>
                    <w:jc w:val="center"/>
                    <w:rPr/>
                  </w:pPr>
                  <w:r>
                    <w:t xml:space="preserve">Name</w:t>
                  </w:r>
                  <w:r/>
                </w:p>
              </w:tc>
              <w:tc>
                <w:tcPr>
                  <w:tcBorders/>
                  <w:textDirection w:val="lrTb"/>
                  <w:noWrap w:val="false"/>
                </w:tcPr>
                <w:p>
                  <w:pPr>
                    <w:pStyle w:val="907"/>
                    <w:pBdr/>
                    <w:spacing/>
                    <w:ind/>
                    <w:jc w:val="center"/>
                    <w:rPr/>
                  </w:pPr>
                  <w:r>
                    <w:t xml:space="preserve">LAI (-)</w:t>
                  </w:r>
                  <w:r/>
                </w:p>
              </w:tc>
              <w:tc>
                <w:tcPr>
                  <w:tcBorders/>
                  <w:textDirection w:val="lrTb"/>
                  <w:noWrap w:val="false"/>
                </w:tcPr>
                <w:p>
                  <w:pPr>
                    <w:pStyle w:val="907"/>
                    <w:pBdr/>
                    <w:spacing/>
                    <w:ind/>
                    <w:jc w:val="center"/>
                    <w:rPr/>
                  </w:pPr>
                  <w:r>
                    <w:t xml:space="preserve">Canopy Coverage (-)</w:t>
                  </w:r>
                  <w:r/>
                </w:p>
              </w:tc>
            </w:tr>
            <w:tr>
              <w:trPr/>
              <w:tc>
                <w:tcPr>
                  <w:tcBorders/>
                  <w:textDirection w:val="lrTb"/>
                  <w:noWrap w:val="false"/>
                </w:tcPr>
                <w:p>
                  <w:pPr>
                    <w:pStyle w:val="907"/>
                    <w:pBdr/>
                    <w:spacing/>
                    <w:ind/>
                    <w:jc w:val="center"/>
                    <w:rPr/>
                  </w:pPr>
                  <w:r>
                    <w:t xml:space="preserve">Sparse</w:t>
                  </w:r>
                  <w:r/>
                </w:p>
              </w:tc>
              <w:tc>
                <w:tcPr>
                  <w:tcBorders/>
                  <w:textDirection w:val="lrTb"/>
                  <w:noWrap w:val="false"/>
                </w:tcPr>
                <w:p>
                  <w:pPr>
                    <w:pStyle w:val="907"/>
                    <w:pBdr/>
                    <w:spacing/>
                    <w:ind/>
                    <w:jc w:val="center"/>
                    <w:rPr/>
                  </w:pPr>
                  <w:r>
                    <w:t xml:space="preserve">1.59</w:t>
                  </w:r>
                  <w:r/>
                </w:p>
              </w:tc>
              <w:tc>
                <w:tcPr>
                  <w:tcBorders/>
                  <w:textDirection w:val="lrTb"/>
                  <w:noWrap w:val="false"/>
                </w:tcPr>
                <w:p>
                  <w:pPr>
                    <w:pStyle w:val="907"/>
                    <w:pBdr/>
                    <w:spacing/>
                    <w:ind/>
                    <w:jc w:val="center"/>
                    <w:rPr/>
                  </w:pPr>
                  <w:r>
                    <w:t xml:space="preserve">0.73</w:t>
                  </w:r>
                  <w:r/>
                </w:p>
              </w:tc>
            </w:tr>
            <w:tr>
              <w:trPr/>
              <w:tc>
                <w:tcPr>
                  <w:tcBorders/>
                  <w:textDirection w:val="lrTb"/>
                  <w:noWrap w:val="false"/>
                </w:tcPr>
                <w:p>
                  <w:pPr>
                    <w:pStyle w:val="907"/>
                    <w:pBdr/>
                    <w:spacing/>
                    <w:ind/>
                    <w:jc w:val="center"/>
                    <w:rPr/>
                  </w:pPr>
                  <w:r>
                    <w:t xml:space="preserve">Mixed</w:t>
                  </w:r>
                  <w:r/>
                </w:p>
              </w:tc>
              <w:tc>
                <w:tcPr>
                  <w:tcBorders/>
                  <w:textDirection w:val="lrTb"/>
                  <w:noWrap w:val="false"/>
                </w:tcPr>
                <w:p>
                  <w:pPr>
                    <w:pStyle w:val="907"/>
                    <w:pBdr/>
                    <w:spacing/>
                    <w:ind/>
                    <w:jc w:val="center"/>
                    <w:rPr/>
                  </w:pPr>
                  <w:r>
                    <w:t xml:space="preserve">1.86</w:t>
                  </w:r>
                  <w:r/>
                </w:p>
              </w:tc>
              <w:tc>
                <w:tcPr>
                  <w:tcBorders/>
                  <w:textDirection w:val="lrTb"/>
                  <w:noWrap w:val="false"/>
                </w:tcPr>
                <w:p>
                  <w:pPr>
                    <w:pStyle w:val="907"/>
                    <w:pBdr/>
                    <w:spacing/>
                    <w:ind/>
                    <w:jc w:val="center"/>
                    <w:rPr/>
                  </w:pPr>
                  <w:r>
                    <w:t xml:space="preserve">0.78</w:t>
                  </w:r>
                  <w:r/>
                </w:p>
              </w:tc>
            </w:tr>
            <w:tr>
              <w:trPr/>
              <w:tc>
                <w:tcPr>
                  <w:tcBorders/>
                  <w:textDirection w:val="lrTb"/>
                  <w:noWrap w:val="false"/>
                </w:tcPr>
                <w:p>
                  <w:pPr>
                    <w:pStyle w:val="907"/>
                    <w:pBdr/>
                    <w:spacing/>
                    <w:ind/>
                    <w:jc w:val="center"/>
                    <w:rPr/>
                  </w:pPr>
                  <w:r>
                    <w:t xml:space="preserve">Closed</w:t>
                  </w:r>
                  <w:r/>
                </w:p>
              </w:tc>
              <w:tc>
                <w:tcPr>
                  <w:tcBorders/>
                  <w:textDirection w:val="lrTb"/>
                  <w:noWrap w:val="false"/>
                </w:tcPr>
                <w:p>
                  <w:pPr>
                    <w:pStyle w:val="907"/>
                    <w:pBdr/>
                    <w:spacing/>
                    <w:ind/>
                    <w:jc w:val="center"/>
                    <w:rPr/>
                  </w:pPr>
                  <w:r>
                    <w:t xml:space="preserve">2.11</w:t>
                  </w:r>
                  <w:r/>
                </w:p>
              </w:tc>
              <w:tc>
                <w:tcPr>
                  <w:tcBorders/>
                  <w:textDirection w:val="lrTb"/>
                  <w:noWrap w:val="false"/>
                </w:tcPr>
                <w:p>
                  <w:pPr>
                    <w:pStyle w:val="907"/>
                    <w:pBdr/>
                    <w:spacing/>
                    <w:ind/>
                    <w:jc w:val="center"/>
                    <w:rPr/>
                  </w:pPr>
                  <w:r>
                    <w:t xml:space="preserve">0.82</w:t>
                  </w:r>
                  <w:bookmarkEnd w:id="39"/>
                  <w:r/>
                </w:p>
              </w:tc>
            </w:tr>
          </w:tbl>
          <w:p>
            <w:pPr>
              <w:pBdr/>
              <w:spacing/>
              <w:ind/>
              <w:rPr/>
            </w:pPr>
            <w:r/>
            <w:r/>
          </w:p>
        </w:tc>
      </w:tr>
    </w:tbl>
    <w:p>
      <w:pPr>
        <w:pStyle w:val="854"/>
        <w:pBdr/>
        <w:spacing/>
        <w:ind/>
        <w:rPr/>
      </w:pPr>
      <w:r>
        <w:t xml:space="preserve">The weighed tree lysimeter, measured the weight of canopy snow load,</w:t>
      </w:r>
      <w:r>
        <w:t xml:space="preserve"> </w:t>
      </w:r>
      <m:oMath>
        <m:sSub>
          <m:sSubPr>
            <m:ctrlPr/>
          </m:sSubPr>
          <m:e>
            <m:r>
              <m:rPr/>
              <m:t>L</m:t>
            </m:r>
          </m:e>
          <m:sub>
            <m:r>
              <m:rPr/>
              <m:t>w</m:t>
            </m:r>
            <m:r>
              <m:rPr/>
              <m:t>t</m:t>
            </m:r>
          </m:sub>
        </m:sSub>
      </m:oMath>
      <w:r>
        <w:t xml:space="preserve"> </w:t>
      </w:r>
      <w:r>
        <w:t xml:space="preserve">(kg). A live subalpine fir (Abies lasiocarpa) tree was cut and suspended from a load cell (Artech S-Type 20210-100) each year to record the weight of the tree. The bottom of the tree was sealed with pruning tar to restrict sap loss. </w:t>
      </w:r>
      <w:r>
        <w:t xml:space="preserve">The base of the tree was attached to a support system that allows for vertical movement but limited abrupt horizontal movements and prevented spinning. The weight of snow intercepted on the weighed tree was scaled to an areal estimate of canopy snow load (</w:t>
      </w:r>
      <m:oMath>
        <m:r>
          <m:rPr/>
          <m:t>L</m:t>
        </m:r>
      </m:oMath>
      <w:r>
        <w:t xml:space="preserve">, kg m</w:t>
      </w:r>
      <w:r>
        <w:rPr>
          <w:vertAlign w:val="superscript"/>
        </w:rPr>
        <w:t xml:space="preserve">-2</w:t>
      </w:r>
      <w:r>
        <w:t xml:space="preserve">) using measurements of areal throughfall (kg m</w:t>
      </w:r>
      <w:r>
        <w:rPr>
          <w:vertAlign w:val="superscript"/>
        </w:rPr>
        <w:t xml:space="preserve">-2</w:t>
      </w:r>
      <w:r>
        <w:t xml:space="preserve">) from manual snow surveys and snowfall from the PWL Station snowfall gauge</w:t>
      </w:r>
      <w:r>
        <w:t xml:space="preserve"> </w:t>
      </w:r>
      <w:r>
        <w:t xml:space="preserve">(see description of method in Hedstrom &amp; Pomeroy, 1998)</w:t>
      </w:r>
      <w:r>
        <w:t xml:space="preserve">. While not used in the computation of interception efficiency, the weighed tree provided a continuous measurement of</w:t>
      </w:r>
      <w:r>
        <w:t xml:space="preserve"> </w:t>
      </w:r>
      <m:oMath>
        <m:r>
          <m:rPr/>
          <m:t>L</m:t>
        </m:r>
      </m:oMath>
      <w:r>
        <w:t xml:space="preserve"> </w:t>
      </w:r>
      <w:r>
        <w:t xml:space="preserve">which were used to filter out periods of canopy snow ablation identified by periods of time that exhibited a loss in</w:t>
      </w:r>
      <w:r>
        <w:t xml:space="preserve"> </w:t>
      </w:r>
      <m:oMath>
        <m:r>
          <m:rPr/>
          <m:t>L</m:t>
        </m:r>
      </m:oMath>
      <w:r>
        <w:t xml:space="preserve">.</w:t>
      </w:r>
      <w:bookmarkEnd w:id="40"/>
      <w:r/>
    </w:p>
    <w:p>
      <w:pPr>
        <w:pStyle w:val="844"/>
        <w:pBdr/>
        <w:spacing/>
        <w:ind/>
        <w:rPr/>
      </w:pPr>
      <w:r/>
      <w:bookmarkStart w:id="41" w:name="uav-lidar-data-collection-processing"/>
      <w:r>
        <w:t xml:space="preserve">3.4 UAV-Lidar Data Collection Processing</w:t>
      </w:r>
      <w:r/>
    </w:p>
    <w:p>
      <w:pPr>
        <w:pStyle w:val="906"/>
        <w:pBdr/>
        <w:spacing/>
        <w:ind/>
        <w:rPr/>
      </w:pPr>
      <w:r>
        <w:t xml:space="preserve">Two uncre</w:t>
      </w:r>
      <w:r>
        <w:t xml:space="preserve">wed aerial vehicle (UAV) lidar surveys were conducted before and after a 24 hour snowfall event that occurred between March 13th and March 14th, 2023. These surveys were undertaken to facilitate the measurement of snow accumulation and canopy structure met</w:t>
      </w:r>
      <w:r>
        <w:t xml:space="preserve">rics. The UAV (FreeFly Alta X) was equipped with a REIGL miniVUX-2 airborne laser scanner payload, an Applanix APX-20 inertial measurement unit (IMU) and global navigation satellite system (GNSS). The UAV was flown 90 m above the ground at a speed of 3 m s</w:t>
      </w:r>
      <w:r>
        <w:rPr>
          <w:vertAlign w:val="superscript"/>
        </w:rPr>
        <w:t xml:space="preserve">-1</w:t>
      </w:r>
      <w:r>
        <w:t xml:space="preserve"> </w:t>
      </w:r>
      <w:r>
        <w:t xml:space="preserve">following a preprogrammed flight trajectory shown in</w:t>
      </w:r>
      <w:r>
        <w:t xml:space="preserve"> </w:t>
      </w:r>
      <w:hyperlink w:tooltip="#fig-site-map" w:anchor="fig-site-map" w:history="1">
        <w:r>
          <w:rPr>
            <w:rStyle w:val="861"/>
          </w:rPr>
          <w:t xml:space="preserve">Figure 2</w:t>
        </w:r>
      </w:hyperlink>
      <w:r>
        <w:t xml:space="preserve">. A detailed description of the UAV and payload sensor specifications and flight settings is provided in the </w:t>
      </w:r>
      <w:del w:id="81" w:author="alex" w:date="2024-09-13T04:08:44Z" oouserid="alex">
        <w:r>
          <w:delText xml:space="preserve">Appendix</w:delText>
        </w:r>
      </w:del>
      <w:ins w:id="82" w:author="alex" w:date="2024-09-13T04:08:50Z" oouserid="alex">
        <w:r>
          <w:t xml:space="preserve">supporting information section</w:t>
        </w:r>
      </w:ins>
      <w:r>
        <w:t xml:space="preserve">. Methods outlined by</w:t>
      </w:r>
      <w:r>
        <w:t xml:space="preserve"> </w:t>
      </w:r>
      <w:r>
        <w:t xml:space="preserve">Harder et al. (2020)</w:t>
      </w:r>
      <w:r>
        <w:t xml:space="preserve"> </w:t>
      </w:r>
      <w:r>
        <w:t xml:space="preserve">and</w:t>
      </w:r>
      <w:r>
        <w:t xml:space="preserve"> </w:t>
      </w:r>
      <w:r>
        <w:t xml:space="preserve">Staines &amp; Pomeroy (2023)</w:t>
      </w:r>
      <w:r>
        <w:t xml:space="preserve"> </w:t>
      </w:r>
      <w:r>
        <w:t xml:space="preserve">were incorporated to reconcile survey lidar, IMU and GNSS data. A vertic</w:t>
      </w:r>
      <w:r>
        <w:t xml:space="preserve">al offset of up to 6 cm between UAV-lidar flight lines was observed in the resulting point clouds on March 13th and 14th, 2024 and was attributed to IMU position drift. This offset between flight lines was corrected using the BayesStripAlign software v2.24</w:t>
      </w:r>
      <w:r>
        <w:t xml:space="preserve"> </w:t>
      </w:r>
      <w:r>
        <w:t xml:space="preserve">(BayesMap Solutions, 2024)</w:t>
      </w:r>
      <w:r>
        <w:t xml:space="preserve">. After strip alignment, the mean elevation bias (lidar minus GCP) was 0.000 m and the RMS error changed from 0.055 m to 0.038 m March 13</w:t>
      </w:r>
      <w:r>
        <w:rPr>
          <w:vertAlign w:val="superscript"/>
        </w:rPr>
        <w:t xml:space="preserve">th</w:t>
      </w:r>
      <w:r>
        <w:t xml:space="preserve"> </w:t>
      </w:r>
      <w:r>
        <w:t xml:space="preserve">and changed from 0.033 m to 0.029 m on March 14</w:t>
      </w:r>
      <w:r>
        <w:rPr>
          <w:vertAlign w:val="superscript"/>
        </w:rPr>
        <w:t xml:space="preserve">th</w:t>
      </w:r>
      <w:r>
        <w:t xml:space="preserve">. The point cloud density ranged from ~1200 returns m</w:t>
      </w:r>
      <w:r>
        <w:rPr>
          <w:vertAlign w:val="superscript"/>
        </w:rPr>
        <w:t xml:space="preserve">2</w:t>
      </w:r>
      <w:r>
        <w:t xml:space="preserve"> </w:t>
      </w:r>
      <w:r>
        <w:t xml:space="preserve">in open clearings to ~2200 m</w:t>
      </w:r>
      <w:r>
        <w:rPr>
          <w:vertAlign w:val="superscript"/>
        </w:rPr>
        <w:t xml:space="preserve">2</w:t>
      </w:r>
      <w:r>
        <w:t xml:space="preserve"> </w:t>
      </w:r>
      <w:r>
        <w:t xml:space="preserve">in sparse forest for both the March 13 and 14th surveys after all flight paths were combined. Quality control, ground classification and calculation of the change in between two UAV-lidar point clouds was conducted using the LAStools software package</w:t>
      </w:r>
      <w:r>
        <w:t xml:space="preserve"> </w:t>
      </w:r>
      <w:r>
        <w:t xml:space="preserve">(LAStools, 2024)</w:t>
      </w:r>
      <w:r>
        <w:t xml:space="preserve">.</w:t>
      </w:r>
      <w:ins w:id="83" w:author="alex" w:date="2024-09-13T04:09:54Z" oouserid="alex">
        <w:r>
          <w:t xml:space="preserve"> More details on the UAV-lidar processing workflow are provided in the supporting information section.</w:t>
        </w:r>
      </w:ins>
      <w:bookmarkEnd w:id="41"/>
      <w:ins w:id="84" w:author="alex" w:date="2024-09-13T04:09:54Z" oouserid="alex">
        <w:r/>
      </w:ins>
      <w:r/>
    </w:p>
    <w:p>
      <w:pPr>
        <w:pStyle w:val="844"/>
        <w:pBdr/>
        <w:spacing/>
        <w:ind/>
        <w:rPr/>
      </w:pPr>
      <w:r/>
      <w:bookmarkStart w:id="45" w:name="snow-surveys"/>
      <w:r>
        <w:t xml:space="preserve">3.5 Snow Surveys</w:t>
      </w:r>
      <w:r/>
    </w:p>
    <w:p>
      <w:pPr>
        <w:pStyle w:val="845"/>
        <w:pBdr/>
        <w:spacing/>
        <w:ind/>
        <w:rPr/>
      </w:pPr>
      <w:r/>
      <w:bookmarkStart w:id="43" w:name="in-situ-snow-depth-and-density"/>
      <w:r>
        <w:t xml:space="preserve">3.5.1 In-situ Snow Depth and Density</w:t>
      </w:r>
      <w:r/>
    </w:p>
    <w:p>
      <w:pPr>
        <w:pStyle w:val="906"/>
        <w:pBdr/>
        <w:spacing/>
        <w:ind/>
        <w:rPr/>
      </w:pPr>
      <w:r>
        <w:t xml:space="preserve">In-situ fresh snow surveys provided measurements of subcanopy throughfall </w:t>
      </w:r>
      <w:ins w:id="85" w:author="alex" w:date="2024-09-13T04:11:05Z" oouserid="alex">
        <w:r>
          <w:t xml:space="preserve">depth and density </w:t>
        </w:r>
      </w:ins>
      <w:r>
        <w:t xml:space="preserve">following the transects shown in</w:t>
      </w:r>
      <w:r>
        <w:t xml:space="preserve"> </w:t>
      </w:r>
      <w:hyperlink w:tooltip="#fig-site-map" w:anchor="fig-site-map" w:history="1">
        <w:r>
          <w:rPr>
            <w:rStyle w:val="861"/>
          </w:rPr>
          <w:t xml:space="preserve">Figure 2</w:t>
        </w:r>
      </w:hyperlink>
      <w:r>
        <w:t xml:space="preserve">. Twelve fresh snow surveys (six pre</w:t>
      </w:r>
      <w:ins w:id="86" w:author="alex" w:date="2024-09-13T04:10:12Z" oouserid="alex">
        <w:r>
          <w:t xml:space="preserve">-</w:t>
        </w:r>
      </w:ins>
      <w:r>
        <w:t xml:space="preserve"> and post</w:t>
      </w:r>
      <w:ins w:id="87" w:author="alex" w:date="2024-09-13T04:10:14Z" oouserid="alex">
        <w:r>
          <w:t xml:space="preserve">-</w:t>
        </w:r>
      </w:ins>
      <w:del w:id="88" w:author="alex" w:date="2024-09-13T04:10:14Z" oouserid="alex">
        <w:r>
          <w:delText xml:space="preserve"> </w:delText>
        </w:r>
      </w:del>
      <w:r>
        <w:t xml:space="preserve">snowfall event pairs) at 30 locations were selected which had minimal ablation and redistribution between pre and post surveys and were used to scale the weighed tree following methods outline in</w:t>
      </w:r>
      <w:r>
        <w:t xml:space="preserve"> </w:t>
      </w:r>
      <w:r>
        <w:t xml:space="preserve">Hedstrom &amp; Pomeroy (1998)</w:t>
      </w:r>
      <w:r>
        <w:t xml:space="preserve">. When conditions allowed for a UAV-lidar flight, the in-situ snow surveys were conducted following the UAV-lidar flight to assess the accuracy of the throughfall measurements and provide a fresh snow density for the calculation of SWE (kg m</w:t>
      </w:r>
      <w:r>
        <w:rPr>
          <w:vertAlign w:val="superscript"/>
        </w:rPr>
        <w:t xml:space="preserve">-2</w:t>
      </w:r>
      <w:r>
        <w:t xml:space="preserve">). A 1000 cm</w:t>
      </w:r>
      <w:r>
        <w:rPr>
          <w:vertAlign w:val="superscript"/>
        </w:rPr>
        <w:t xml:space="preserve">3</w:t>
      </w:r>
      <w:r>
        <w:t xml:space="preserve"> </w:t>
      </w:r>
      <w:r>
        <w:t xml:space="preserve">snow density wedge sampler (RIP Cutter, https://snowmetrics.com/shop/rip-1-cutter-1000-cc/) was used to measure the density of the fresh snow layer,</w:t>
      </w:r>
      <w:r>
        <w:t xml:space="preserve"> </w:t>
      </w:r>
      <m:oMath>
        <m:bar>
          <m:barPr>
            <m:pos m:val="top"/>
            <m:ctrlPr/>
          </m:barPr>
          <m:e>
            <m:sSub>
              <m:sSubPr>
                <m:ctrlPr/>
              </m:sSubPr>
              <m:e>
                <m:r>
                  <m:rPr/>
                  <m:t>ρ</m:t>
                </m:r>
              </m:e>
              <m:sub>
                <m:r>
                  <m:rPr/>
                  <m:t>t</m:t>
                </m:r>
                <m:r>
                  <m:rPr/>
                  <m:t>f</m:t>
                </m:r>
              </m:sub>
            </m:sSub>
          </m:e>
        </m:bar>
      </m:oMath>
      <w:r>
        <w:t xml:space="preserve"> </w:t>
      </w:r>
      <w:r>
        <w:t xml:space="preserve">(kg m</w:t>
      </w:r>
      <w:r>
        <w:rPr>
          <w:vertAlign w:val="superscript"/>
        </w:rPr>
        <w:t xml:space="preserve">-3</w:t>
      </w:r>
      <w:r>
        <w:t xml:space="preserve">) from snow pits. The throughfall depth measurements,</w:t>
      </w:r>
      <w:r>
        <w:t xml:space="preserve"> </w:t>
      </w:r>
      <m:oMath>
        <m:r>
          <m:rPr/>
          <m:t>Δ</m:t>
        </m:r>
        <m:r>
          <m:rPr/>
          <m:t>H</m:t>
        </m:r>
        <m:r>
          <m:rPr/>
          <m:t>S</m:t>
        </m:r>
      </m:oMath>
      <w:r>
        <w:t xml:space="preserve"> </w:t>
      </w:r>
      <w:r>
        <w:t xml:space="preserve">were converted to SWE using the following equation:</w:t>
      </w:r>
      <w:r/>
    </w:p>
    <w:p>
      <w:pPr>
        <w:pStyle w:val="854"/>
        <w:pBdr/>
        <w:spacing/>
        <w:ind/>
        <w:rPr/>
      </w:pPr>
      <w:r/>
      <w:bookmarkStart w:id="42" w:name="eq-swe-tf"/>
      <w:r/>
      <m:oMathPara>
        <m:oMathParaPr>
          <m:jc m:val="center"/>
        </m:oMathParaPr>
        <m:oMath>
          <m:r>
            <m:rPr/>
            <m:t>Δ</m:t>
          </m:r>
          <m:r>
            <m:rPr/>
            <m:t>S</m:t>
          </m:r>
          <m:r>
            <m:rPr/>
            <m:t>W</m:t>
          </m:r>
          <m:sSub>
            <m:sSubPr>
              <m:ctrlPr/>
            </m:sSubPr>
            <m:e>
              <m:r>
                <m:rPr/>
                <m:t>E</m:t>
              </m:r>
            </m:e>
            <m:sub>
              <m:r>
                <m:rPr/>
                <m:t>t</m:t>
              </m:r>
              <m:r>
                <m:rPr/>
                <m:t>f</m:t>
              </m:r>
            </m:sub>
          </m:sSub>
          <m:r>
            <m:rPr>
              <m:sty m:val="p"/>
            </m:rPr>
            <m:t>=</m:t>
          </m:r>
          <m:r>
            <m:rPr/>
            <m:t>Δ</m:t>
          </m:r>
          <m:r>
            <m:rPr/>
            <m:t>H</m:t>
          </m:r>
          <m:r>
            <m:rPr/>
            <m:t>S</m:t>
          </m:r>
          <m:r>
            <m:rPr>
              <m:sty m:val="p"/>
            </m:rPr>
            <m:t>⋅</m:t>
          </m:r>
          <m:bar>
            <m:barPr>
              <m:pos m:val="top"/>
              <m:ctrlPr/>
            </m:barPr>
            <m:e>
              <m:sSub>
                <m:sSubPr>
                  <m:ctrlPr/>
                </m:sSubPr>
                <m:e>
                  <m:r>
                    <m:rPr/>
                    <m:t>ρ</m:t>
                  </m:r>
                </m:e>
                <m:sub>
                  <m:r>
                    <m:rPr/>
                    <m:t>t</m:t>
                  </m:r>
                  <m:r>
                    <m:rPr/>
                    <m:t>f</m:t>
                  </m:r>
                </m:sub>
              </m:sSub>
            </m:e>
          </m:bar>
          <m:r>
            <m:rPr/>
            <m:t>  </m:t>
          </m:r>
          <m:d>
            <m:dPr>
              <m:begChr m:val="("/>
              <m:endChr m:val=")"/>
              <m:sepChr m:val=""/>
              <m:ctrlPr/>
            </m:dPr>
            <m:e>
              <m:r>
                <m:rPr/>
                <m:t>6</m:t>
              </m:r>
            </m:e>
          </m:d>
        </m:oMath>
      </m:oMathPara>
      <w:r/>
      <w:bookmarkEnd w:id="42"/>
      <w:r/>
      <w:r/>
    </w:p>
    <w:p>
      <w:pPr>
        <w:pStyle w:val="906"/>
        <w:pBdr/>
        <w:spacing/>
        <w:ind/>
        <w:rPr/>
      </w:pPr>
      <w:r>
        <w:t xml:space="preserve">Differential GNSS rover coordinates, with ± 2.5 cm 3D uncertainty, were taken at each snow sampling location so the locations could be queried later from the UAV-lidar rasters. If a pre-event crust layer was presen</w:t>
      </w:r>
      <w:r>
        <w:t xml:space="preserve">t the depth of post event fresh snow accumulation above the crust layer were interpreted as throughfall over the event. In the absence of a defined crust layer, the difference in pre</w:t>
      </w:r>
      <w:ins w:id="89" w:author="alex" w:date="2024-09-13T04:12:00Z" oouserid="alex">
        <w:r>
          <w:t xml:space="preserve">-</w:t>
        </w:r>
      </w:ins>
      <w:r>
        <w:t xml:space="preserve"> and post</w:t>
      </w:r>
      <w:del w:id="90" w:author="alex" w:date="2024-09-13T04:12:13Z" oouserid="alex">
        <w:r>
          <w:delText xml:space="preserve"> </w:delText>
        </w:r>
      </w:del>
      <w:ins w:id="91" w:author="alex" w:date="2024-09-13T04:12:14Z" oouserid="alex">
        <w:r>
          <w:t xml:space="preserve">-</w:t>
        </w:r>
      </w:ins>
      <w:r>
        <w:t xml:space="preserve">event snow depth to ground was interpreted as event throughfall.</w:t>
      </w:r>
      <w:bookmarkEnd w:id="43"/>
      <w:ins w:id="92" w:author="alex" w:date="2024-09-13T04:12:13Z" oouserid="alex">
        <w:r/>
      </w:ins>
      <w:r/>
    </w:p>
    <w:p>
      <w:pPr>
        <w:pStyle w:val="845"/>
        <w:pBdr/>
        <w:spacing/>
        <w:ind/>
        <w:rPr/>
      </w:pPr>
      <w:r/>
      <w:bookmarkStart w:id="44" w:name="uav-lidar-snow-depth"/>
      <w:r>
        <w:t xml:space="preserve">3.5.2 UAV-Lidar Snow Depth</w:t>
      </w:r>
      <w:r/>
    </w:p>
    <w:p>
      <w:pPr>
        <w:pStyle w:val="906"/>
        <w:pBdr/>
        <w:spacing/>
        <w:ind/>
        <w:rPr/>
      </w:pPr>
      <w:r>
        <w:t xml:space="preserve">Two UAV-lidar surveys were selected for detailed analysis in this study, one prior to a snowfall event on March 13, 2023 at 10:00 CST and another following snowfall on March 14, 2023 at 11:00 CST. These tw</w:t>
      </w:r>
      <w:r>
        <w:t xml:space="preserve">o surveys enabled fine-scale analysis of snow accumulation and canopy structure within the FT and PWL forest plots. This period was selected based on two criteria: 1) it provided sufficient cumulative snowfall to result in a low relative error in UAV-LiDAR</w:t>
      </w:r>
      <w:r>
        <w:t xml:space="preserve"> measured throughfall, and (2) minimal redistribution and ablation was observed, as confirmed by the SCLs, weighed tree, and time-lapse imagery. The change in elevation between the two UAV-lidar surveys was interpreted as the increase in snow accumulation,</w:t>
      </w:r>
      <w:r>
        <w:t xml:space="preserve"> </w:t>
      </w:r>
      <m:oMath>
        <m:r>
          <m:rPr/>
          <m:t>Δ</m:t>
        </m:r>
        <m:r>
          <m:rPr/>
          <m:t>H</m:t>
        </m:r>
        <m:r>
          <m:rPr/>
          <m:t>S</m:t>
        </m:r>
      </m:oMath>
      <w:r>
        <w:t xml:space="preserve"> </w:t>
      </w:r>
      <w:r>
        <w:t xml:space="preserve">over the snowfall event. </w:t>
      </w:r>
      <w:ins w:id="93" w:author="alex" w:date="2024-09-13T04:15:42Z" oouserid="alex">
        <w:r>
          <w:t xml:space="preserve">Further details on the generation of 25 cm horizontal resolution</w:t>
        </w:r>
      </w:ins>
      <w:ins w:id="94" w:author="alex" w:date="2024-09-13T04:14:31Z" oouserid="alex">
        <w:r/>
      </w:ins>
      <w:ins w:id="95" w:author="alex" w:date="2024-09-13T04:14:31Z" oouserid="alex">
        <w:r>
          <w:t xml:space="preserve"> </w:t>
        </w:r>
      </w:ins>
      <m:oMath>
        <m:r>
          <w:ins w:id="96" w:author="alex" w:date="2024-09-13T04:14:31Z" oouserid="alex">
            <m:rPr/>
            <m:t>Δ</m:t>
          </w:ins>
        </m:r>
        <m:r>
          <w:ins w:id="97" w:author="alex" w:date="2024-09-13T04:14:31Z" oouserid="alex">
            <m:rPr/>
            <m:t>H</m:t>
          </w:ins>
        </m:r>
        <m:r>
          <w:ins w:id="98" w:author="alex" w:date="2024-09-13T04:14:31Z" oouserid="alex">
            <m:rPr/>
            <m:t>S</m:t>
          </w:ins>
        </m:r>
      </m:oMath>
      <w:ins w:id="99" w:author="alex" w:date="2024-09-13T04:15:01Z" oouserid="alex">
        <w:r>
          <w:t xml:space="preserve"> rasters from the UAV-lidar point clouds is provied in the supporting information section (MOVE NECT PART TO SUPPLEMENT) </w:t>
        </w:r>
      </w:ins>
      <w:del w:id="100" w:author="alex" w:date="2024-09-13T04:13:24Z" oouserid="alex">
        <w:r>
          <w:delText xml:space="preserve">This change was calculated using a point-to-grid subtraction method, using the</w:delText>
        </w:r>
      </w:del>
      <w:del w:id="101" w:author="alex" w:date="2024-09-13T04:13:24Z" oouserid="alex">
        <w:r>
          <w:delText xml:space="preserve"> </w:delText>
        </w:r>
      </w:del>
      <w:del w:id="102" w:author="alex" w:date="2024-09-13T04:13:24Z" oouserid="alex">
        <w:r>
          <w:delText xml:space="preserve">“</w:delText>
        </w:r>
      </w:del>
      <w:del w:id="103" w:author="alex" w:date="2024-09-13T04:13:24Z" oouserid="alex">
        <w:r>
          <w:delText xml:space="preserve">lasheight</w:delText>
        </w:r>
      </w:del>
      <w:del w:id="104" w:author="alex" w:date="2024-09-13T04:13:24Z" oouserid="alex">
        <w:r>
          <w:delText xml:space="preserve">”</w:delText>
        </w:r>
      </w:del>
      <w:del w:id="105" w:author="alex" w:date="2024-09-13T04:13:24Z" oouserid="alex">
        <w:r>
          <w:delText xml:space="preserve"> </w:delText>
        </w:r>
      </w:del>
      <w:del w:id="106" w:author="alex" w:date="2024-09-13T04:13:24Z" oouserid="alex">
        <w:r>
          <w:delText xml:space="preserve">function from the</w:delText>
        </w:r>
      </w:del>
      <w:del w:id="107" w:author="alex" w:date="2024-09-13T04:13:24Z" oouserid="alex">
        <w:r>
          <w:delText xml:space="preserve"> </w:delText>
        </w:r>
      </w:del>
      <w:del w:id="108" w:author="alex" w:date="2024-09-13T04:13:24Z" oouserid="alex">
        <w:r>
          <w:delText xml:space="preserve">LAStools (2024)</w:delText>
        </w:r>
      </w:del>
      <w:del w:id="109" w:author="alex" w:date="2024-09-13T04:13:24Z" oouserid="alex">
        <w:r>
          <w:delText xml:space="preserve"> </w:delText>
        </w:r>
      </w:del>
      <w:del w:id="110" w:author="alex" w:date="2024-09-13T04:13:24Z" oouserid="alex">
        <w:r>
          <w:delText xml:space="preserve">software, as in</w:delText>
        </w:r>
      </w:del>
      <w:del w:id="111" w:author="alex" w:date="2024-09-13T04:13:24Z" oouserid="alex">
        <w:r>
          <w:delText xml:space="preserve"> </w:delText>
        </w:r>
      </w:del>
      <w:del w:id="112" w:author="alex" w:date="2024-09-13T04:13:24Z" oouserid="alex">
        <w:r>
          <w:delText xml:space="preserve">Deems et al. (2013)</w:delText>
        </w:r>
      </w:del>
      <w:del w:id="113" w:author="alex" w:date="2024-09-13T04:13:24Z" oouserid="alex">
        <w:r>
          <w:delText xml:space="preserve"> </w:delText>
        </w:r>
      </w:del>
      <w:del w:id="114" w:author="alex" w:date="2024-09-13T04:13:24Z" oouserid="alex">
        <w:r>
          <w:delText xml:space="preserve">and</w:delText>
        </w:r>
      </w:del>
      <w:del w:id="115" w:author="alex" w:date="2024-09-13T04:13:24Z" oouserid="alex">
        <w:r>
          <w:delText xml:space="preserve"> </w:delText>
        </w:r>
      </w:del>
      <w:del w:id="116" w:author="alex" w:date="2024-09-13T04:13:24Z" oouserid="alex">
        <w:r>
          <w:delText xml:space="preserve">Staines &amp; Pomeroy (2023)</w:delText>
        </w:r>
      </w:del>
      <w:del w:id="117" w:author="alex" w:date="2024-09-13T04:13:24Z" oouserid="alex">
        <w:r>
          <w:delText xml:space="preserve">. The pre snowfall event point cloud from</w:delText>
        </w:r>
      </w:del>
      <w:del w:id="118" w:author="alex" w:date="2024-09-13T04:13:24Z" oouserid="alex">
        <w:r>
          <w:delText xml:space="preserve"> </w:delText>
        </w:r>
      </w:del>
      <w:del w:id="119" w:author="alex" w:date="2024-09-13T04:13:24Z" oouserid="alex">
        <w:r>
          <w:delText xml:space="preserve">“</w:delText>
        </w:r>
      </w:del>
      <w:del w:id="120" w:author="alex" w:date="2024-09-13T04:13:24Z" oouserid="alex">
        <w:r>
          <w:delText xml:space="preserve">lasground_new</w:delText>
        </w:r>
      </w:del>
      <w:del w:id="121" w:author="alex" w:date="2024-09-13T04:13:24Z" oouserid="alex">
        <w:r>
          <w:delText xml:space="preserve">”</w:delText>
        </w:r>
      </w:del>
      <w:del w:id="122" w:author="alex" w:date="2024-09-13T04:13:24Z" oouserid="alex">
        <w:r>
          <w:delText xml:space="preserve"> </w:delText>
        </w:r>
      </w:del>
      <w:del w:id="123" w:author="alex" w:date="2024-09-13T04:13:24Z" oouserid="alex">
        <w:r>
          <w:delText xml:space="preserve">by</w:delText>
        </w:r>
      </w:del>
      <w:del w:id="124" w:author="alex" w:date="2024-09-13T04:13:24Z" oouserid="alex">
        <w:r>
          <w:delText xml:space="preserve"> </w:delText>
        </w:r>
      </w:del>
      <w:del w:id="125" w:author="alex" w:date="2024-09-13T04:13:24Z" oouserid="alex">
        <w:r>
          <w:delText xml:space="preserve">“</w:delText>
        </w:r>
      </w:del>
      <w:del w:id="126" w:author="alex" w:date="2024-09-13T04:13:24Z" oouserid="alex">
        <w:r>
          <w:delText xml:space="preserve">lasheight</w:delText>
        </w:r>
      </w:del>
      <w:del w:id="127" w:author="alex" w:date="2024-09-13T04:13:24Z" oouserid="alex">
        <w:r>
          <w:delText xml:space="preserve">”</w:delText>
        </w:r>
      </w:del>
      <w:del w:id="128" w:author="alex" w:date="2024-09-13T04:13:24Z" oouserid="alex">
        <w:r>
          <w:delText xml:space="preserve"> </w:delText>
        </w:r>
      </w:del>
      <w:del w:id="129" w:author="alex" w:date="2024-09-13T04:13:24Z" oouserid="alex">
        <w:r>
          <w:delText xml:space="preserve">to construct a</w:delText>
        </w:r>
      </w:del>
      <w:del w:id="130" w:author="alex" w:date="2024-09-13T04:13:24Z" oouserid="alex">
        <w:r>
          <w:delText xml:space="preserve"> </w:delText>
        </w:r>
      </w:del>
      <w:del w:id="131" w:author="alex" w:date="2024-09-13T04:13:24Z" oouserid="alex">
        <w:r>
          <w:delText xml:space="preserve">“</w:delText>
        </w:r>
      </w:del>
      <w:del w:id="132" w:author="alex" w:date="2024-09-13T04:13:24Z" oouserid="alex">
        <w:r>
          <w:delText xml:space="preserve">ground</w:delText>
        </w:r>
      </w:del>
      <w:del w:id="133" w:author="alex" w:date="2024-09-13T04:13:24Z" oouserid="alex">
        <w:r>
          <w:delText xml:space="preserve">”</w:delText>
        </w:r>
      </w:del>
      <w:del w:id="134" w:author="alex" w:date="2024-09-13T04:13:24Z" oouserid="alex">
        <w:r>
          <w:delText xml:space="preserve"> </w:delText>
        </w:r>
      </w:del>
      <w:del w:id="135" w:author="alex" w:date="2024-09-13T04:13:24Z" oouserid="alex">
        <w:r>
          <w:delText xml:space="preserve">TIN. Subsequently, the height of each post snowfall event point above the ground TIN, resulting in a point cloud representing</w:delText>
        </w:r>
      </w:del>
      <w:del w:id="136" w:author="alex" w:date="2024-09-13T04:13:24Z" oouserid="alex">
        <w:r>
          <w:delText xml:space="preserve"> </w:delText>
        </w:r>
      </w:del>
      <m:oMath>
        <m:r>
          <w:del w:id="137" w:author="alex" w:date="2024-09-13T04:13:24Z" oouserid="alex">
            <m:rPr/>
            <m:t>Δ</m:t>
          </w:del>
        </m:r>
        <m:r>
          <w:del w:id="138" w:author="alex" w:date="2024-09-13T04:13:24Z" oouserid="alex">
            <m:rPr/>
            <m:t>H</m:t>
          </w:del>
        </m:r>
        <m:r>
          <w:del w:id="139" w:author="alex" w:date="2024-09-13T04:13:24Z" oouserid="alex">
            <m:rPr/>
            <m:t>S</m:t>
          </w:del>
        </m:r>
      </m:oMath>
      <w:del w:id="140" w:author="alex" w:date="2024-09-13T04:13:24Z" oouserid="alex">
        <w:r>
          <w:delText xml:space="preserve">. This point cloud was then converted into a raster of</w:delText>
        </w:r>
      </w:del>
      <w:del w:id="141" w:author="alex" w:date="2024-09-13T04:13:24Z" oouserid="alex">
        <w:r>
          <w:delText xml:space="preserve"> </w:delText>
        </w:r>
      </w:del>
      <m:oMath>
        <m:r>
          <w:del w:id="142" w:author="alex" w:date="2024-09-13T04:13:24Z" oouserid="alex">
            <m:rPr/>
            <m:t>Δ</m:t>
          </w:del>
        </m:r>
        <m:r>
          <w:del w:id="143" w:author="alex" w:date="2024-09-13T04:13:24Z" oouserid="alex">
            <m:rPr/>
            <m:t>H</m:t>
          </w:del>
        </m:r>
        <m:r>
          <w:del w:id="144" w:author="alex" w:date="2024-09-13T04:13:24Z" oouserid="alex">
            <m:rPr/>
            <m:t>S</m:t>
          </w:del>
        </m:r>
      </m:oMath>
      <w:del w:id="145" w:author="alex" w:date="2024-09-13T04:13:24Z" oouserid="alex">
        <w:r>
          <w:delText xml:space="preserve"> </w:delText>
        </w:r>
      </w:del>
      <w:del w:id="146" w:author="alex" w:date="2024-09-13T04:13:24Z" oouserid="alex">
        <w:r>
          <w:delText xml:space="preserve">with a grid cell resolution of 5 x 5 cm using the</w:delText>
        </w:r>
      </w:del>
      <w:del w:id="147" w:author="alex" w:date="2024-09-13T04:13:24Z" oouserid="alex">
        <w:r>
          <w:delText xml:space="preserve"> </w:delText>
        </w:r>
      </w:del>
      <w:del w:id="148" w:author="alex" w:date="2024-09-13T04:13:24Z" oouserid="alex">
        <w:r>
          <w:delText xml:space="preserve">“</w:delText>
        </w:r>
      </w:del>
      <w:del w:id="149" w:author="alex" w:date="2024-09-13T04:13:24Z" oouserid="alex">
        <w:r>
          <w:delText xml:space="preserve">las2dem</w:delText>
        </w:r>
      </w:del>
      <w:del w:id="150" w:author="alex" w:date="2024-09-13T04:13:24Z" oouserid="alex">
        <w:r>
          <w:delText xml:space="preserve">”</w:delText>
        </w:r>
      </w:del>
      <w:del w:id="151" w:author="alex" w:date="2024-09-13T04:13:24Z" oouserid="alex">
        <w:r>
          <w:delText xml:space="preserve"> </w:delText>
        </w:r>
      </w:del>
      <w:del w:id="152" w:author="alex" w:date="2024-09-13T04:13:24Z" oouserid="alex">
        <w:r>
          <w:delText xml:space="preserve">function. Further quality control and resampling of the 5 cm raster of</w:delText>
        </w:r>
      </w:del>
      <w:del w:id="153" w:author="alex" w:date="2024-09-13T04:13:24Z" oouserid="alex">
        <w:r>
          <w:delText xml:space="preserve"> </w:delText>
        </w:r>
      </w:del>
      <m:oMath>
        <m:r>
          <w:del w:id="154" w:author="alex" w:date="2024-09-13T04:13:24Z" oouserid="alex">
            <m:rPr/>
            <m:t>Δ</m:t>
          </w:del>
        </m:r>
        <m:r>
          <w:del w:id="155" w:author="alex" w:date="2024-09-13T04:13:24Z" oouserid="alex">
            <m:rPr/>
            <m:t>H</m:t>
          </w:del>
        </m:r>
        <m:r>
          <w:del w:id="156" w:author="alex" w:date="2024-09-13T04:13:24Z" oouserid="alex">
            <m:rPr/>
            <m:t>S</m:t>
          </w:del>
        </m:r>
      </m:oMath>
      <w:del w:id="157" w:author="alex" w:date="2024-09-13T04:13:24Z" oouserid="alex">
        <w:r>
          <w:delText xml:space="preserve"> </w:delText>
        </w:r>
      </w:del>
      <w:del w:id="158" w:author="alex" w:date="2024-09-13T04:13:24Z" oouserid="alex">
        <w:r>
          <w:delText xml:space="preserve">was conducted using the</w:delText>
        </w:r>
      </w:del>
      <w:del w:id="159" w:author="alex" w:date="2024-09-13T04:13:24Z" oouserid="alex">
        <w:r>
          <w:delText xml:space="preserve"> </w:delText>
        </w:r>
      </w:del>
      <w:del w:id="160" w:author="alex" w:date="2024-09-13T04:13:24Z" oouserid="alex">
        <w:r>
          <w:delText xml:space="preserve">‘</w:delText>
        </w:r>
      </w:del>
      <w:del w:id="161" w:author="alex" w:date="2024-09-13T04:13:24Z" oouserid="alex">
        <w:r>
          <w:delText xml:space="preserve">Terra</w:delText>
        </w:r>
      </w:del>
      <w:del w:id="162" w:author="alex" w:date="2024-09-13T04:13:24Z" oouserid="alex">
        <w:r>
          <w:delText xml:space="preserve">’</w:delText>
        </w:r>
      </w:del>
      <w:del w:id="163" w:author="alex" w:date="2024-09-13T04:13:24Z" oouserid="alex">
        <w:r>
          <w:delText xml:space="preserve"> </w:delText>
        </w:r>
      </w:del>
      <w:del w:id="164" w:author="alex" w:date="2024-09-13T04:13:24Z" oouserid="alex">
        <w:r>
          <w:delText xml:space="preserve">R package</w:delText>
        </w:r>
      </w:del>
      <w:del w:id="165" w:author="alex" w:date="2024-09-13T04:13:24Z" oouserid="alex">
        <w:r>
          <w:delText xml:space="preserve"> </w:delText>
        </w:r>
      </w:del>
      <w:del w:id="166" w:author="alex" w:date="2024-09-13T04:13:24Z" oouserid="alex">
        <w:r>
          <w:delText xml:space="preserve">(Hijmans, 2024)</w:delText>
        </w:r>
      </w:del>
      <w:del w:id="167" w:author="alex" w:date="2024-09-13T04:13:24Z" oouserid="alex">
        <w:r>
          <w:delText xml:space="preserve">. Areas that were disturbed over the snowfall event during the in-situ snow survey and values that exceeded the .999th quantile were removed. To help remove any remaining noise a 25 cm</w:delText>
        </w:r>
      </w:del>
      <w:del w:id="168" w:author="alex" w:date="2024-09-13T04:13:24Z" oouserid="alex">
        <w:r>
          <w:delText xml:space="preserve"> </w:delText>
        </w:r>
      </w:del>
      <m:oMath>
        <m:r>
          <w:del w:id="169" w:author="alex" w:date="2024-09-13T04:13:24Z" oouserid="alex">
            <m:rPr/>
            <m:t>Δ</m:t>
          </w:del>
        </m:r>
        <m:r>
          <w:del w:id="170" w:author="alex" w:date="2024-09-13T04:13:24Z" oouserid="alex">
            <m:rPr/>
            <m:t>H</m:t>
          </w:del>
        </m:r>
        <m:r>
          <w:del w:id="171" w:author="alex" w:date="2024-09-13T04:13:24Z" oouserid="alex">
            <m:rPr/>
            <m:t>S</m:t>
          </w:del>
        </m:r>
      </m:oMath>
      <w:del w:id="172" w:author="alex" w:date="2024-09-13T04:13:24Z" oouserid="alex">
        <w:r>
          <w:delText xml:space="preserve"> </w:delText>
        </w:r>
      </w:del>
      <w:del w:id="173" w:author="alex" w:date="2024-09-13T04:13:24Z" oouserid="alex">
        <w:r>
          <w:delText xml:space="preserve">raster was generated by computing the median of the 5 cm</w:delText>
        </w:r>
      </w:del>
      <w:del w:id="174" w:author="alex" w:date="2024-09-13T04:13:24Z" oouserid="alex">
        <w:r>
          <w:delText xml:space="preserve"> </w:delText>
        </w:r>
      </w:del>
      <m:oMath>
        <m:r>
          <w:del w:id="175" w:author="alex" w:date="2024-09-13T04:13:24Z" oouserid="alex">
            <m:rPr/>
            <m:t>Δ</m:t>
          </w:del>
        </m:r>
        <m:r>
          <w:del w:id="176" w:author="alex" w:date="2024-09-13T04:13:24Z" oouserid="alex">
            <m:rPr/>
            <m:t>H</m:t>
          </w:del>
        </m:r>
        <m:r>
          <w:del w:id="177" w:author="alex" w:date="2024-09-13T04:13:24Z" oouserid="alex">
            <m:rPr/>
            <m:t>S</m:t>
          </w:del>
        </m:r>
      </m:oMath>
      <w:del w:id="178" w:author="alex" w:date="2024-09-13T04:13:24Z" oouserid="alex">
        <w:r>
          <w:delText xml:space="preserve"> </w:delText>
        </w:r>
      </w:del>
      <w:del w:id="179" w:author="alex" w:date="2024-09-13T04:13:24Z" oouserid="alex">
        <w:r>
          <w:delText xml:space="preserve">values within each 25 cm grid cell.</w:delText>
        </w:r>
      </w:del>
      <w:bookmarkEnd w:id="44"/>
      <w:bookmarkEnd w:id="45"/>
      <w:ins w:id="180" w:author="alex" w:date="2024-09-13T04:13:32Z" oouserid="alex">
        <w:r/>
      </w:ins>
      <w:r/>
    </w:p>
    <w:p>
      <w:pPr>
        <w:pStyle w:val="844"/>
        <w:pBdr/>
        <w:spacing/>
        <w:ind/>
        <w:rPr/>
      </w:pPr>
      <w:r/>
      <w:bookmarkStart w:id="48" w:name="uav-lidar-canopy-metrics"/>
      <w:r>
        <w:t xml:space="preserve">3.6 UAV-Lidar Canopy Metrics</w:t>
      </w:r>
      <w:r/>
    </w:p>
    <w:p>
      <w:pPr>
        <w:pStyle w:val="906"/>
        <w:pBdr/>
        <w:spacing/>
        <w:ind/>
        <w:rPr/>
      </w:pPr>
      <w:r>
        <w:t xml:space="preserve">The point cloud and trajectory data acquir</w:t>
      </w:r>
      <w:r>
        <w:t xml:space="preserve">ed from the two UAV-lidar surveys were also utilized to characterize the canopy structure of the FT and PWL forest plots. To characterize the canopy structure, the voxel ray sampling (VoxRS) methodology for lidar data analysis was employed, as developed by</w:t>
      </w:r>
      <w:r>
        <w:t xml:space="preserve"> </w:t>
      </w:r>
      <w:r>
        <w:t xml:space="preserve">Staines &amp; Pomeroy (2023)</w:t>
      </w:r>
      <w:r>
        <w:t xml:space="preserve">. This method was chosen for its ability to provide canopy metrics that are less sensitive to the inherent non-uniform nature of lidar sampling data, which often results from beam occlusion in vegetation and leads to reduced points near the gr</w:t>
      </w:r>
      <w:r>
        <w:t xml:space="preserve">ound. The VoxRS algorithm is publicly available at https://github.com/jstaines/VoxRS. The canopy products produced from VoxRS here include: canopy contact number, the mean theoretical number of canopy contacts for a given ray, and radiation transmittance (</w:t>
      </w:r>
      <m:oMath>
        <m:r>
          <m:rPr/>
          <m:t>τ</m:t>
        </m:r>
      </m:oMath>
      <w:r>
        <w:t xml:space="preserve">) all with units (-). See supporting information in</w:t>
      </w:r>
      <w:r>
        <w:t xml:space="preserve"> </w:t>
      </w:r>
      <w:r>
        <w:t xml:space="preserve">Staines &amp; Pomeroy (2023)</w:t>
      </w:r>
      <w:r>
        <w:t xml:space="preserve"> </w:t>
      </w:r>
      <w:r>
        <w:t xml:space="preserve">for details on how these metrics are computed. The fraction of snow-leaf contact area per unit area of ground used in</w:t>
      </w:r>
      <w:r>
        <w:t xml:space="preserve"> </w:t>
      </w:r>
      <w:r>
        <w:t xml:space="preserve">Hedstrom &amp; Pomeroy (1998)</w:t>
      </w:r>
      <w:r>
        <w:t xml:space="preserve">, and hereafter called leaf contact area (</w:t>
      </w:r>
      <m:oMath>
        <m:sSub>
          <m:sSubPr>
            <m:ctrlPr/>
          </m:sSubPr>
          <m:e>
            <m:r>
              <m:rPr/>
              <m:t>C</m:t>
            </m:r>
          </m:e>
          <m:sub>
            <m:r>
              <m:rPr/>
              <m:t>p</m:t>
            </m:r>
          </m:sub>
        </m:sSub>
      </m:oMath>
      <w:r>
        <w:t xml:space="preserve">), was calculated as:</w:t>
      </w:r>
      <w:r/>
    </w:p>
    <w:p>
      <w:pPr>
        <w:pStyle w:val="854"/>
        <w:pBdr/>
        <w:spacing/>
        <w:ind/>
        <w:rPr/>
      </w:pPr>
      <w:r/>
      <w:bookmarkStart w:id="46" w:name="eq-lca"/>
      <w:r/>
      <m:oMathPara>
        <m:oMathParaPr>
          <m:jc m:val="center"/>
        </m:oMathParaPr>
        <m:oMath>
          <m:sSub>
            <m:sSubPr>
              <m:ctrlPr/>
            </m:sSubPr>
            <m:e>
              <m:r>
                <m:rPr/>
                <m:t>C</m:t>
              </m:r>
            </m:e>
            <m:sub>
              <m:r>
                <m:rPr/>
                <m:t>p</m:t>
              </m:r>
            </m:sub>
          </m:sSub>
          <m:d>
            <m:dPr>
              <m:begChr m:val="("/>
              <m:endChr m:val=")"/>
              <m:sepChr m:val=""/>
              <m:ctrlPr/>
            </m:dPr>
            <m:e>
              <m:sSub>
                <m:sSubPr>
                  <m:ctrlPr/>
                </m:sSubPr>
                <m:e>
                  <m:r>
                    <m:rPr/>
                    <m:t>C</m:t>
                  </m:r>
                </m:e>
                <m:sub>
                  <m:r>
                    <m:rPr/>
                    <m:t>c</m:t>
                  </m:r>
                </m:sub>
              </m:sSub>
              <m:r>
                <m:rPr>
                  <m:sty m:val="p"/>
                </m:rPr>
                <m:t>,</m:t>
              </m:r>
              <m:sSub>
                <m:sSubPr>
                  <m:ctrlPr/>
                </m:sSubPr>
                <m:e>
                  <m:r>
                    <m:rPr/>
                    <m:t>θ</m:t>
                  </m:r>
                </m:e>
                <m:sub>
                  <m:r>
                    <m:rPr/>
                    <m:t>h</m:t>
                  </m:r>
                </m:sub>
              </m:sSub>
              <m:r>
                <m:rPr>
                  <m:sty m:val="p"/>
                </m:rPr>
                <m:t>,</m:t>
              </m:r>
              <m:r>
                <m:rPr/>
                <m:t>L</m:t>
              </m:r>
            </m:e>
          </m:d>
          <m:r>
            <m:rPr>
              <m:sty m:val="p"/>
            </m:rPr>
            <m:t>=</m:t>
          </m:r>
          <m:r>
            <m:rPr/>
            <m:t>1</m:t>
          </m:r>
          <m:r>
            <m:rPr>
              <m:sty m:val="p"/>
            </m:rPr>
            <m:t>−</m:t>
          </m:r>
          <m:r>
            <m:rPr/>
            <m:t>τ</m:t>
          </m:r>
          <m:r>
            <m:rPr/>
            <m:t>  </m:t>
          </m:r>
          <m:d>
            <m:dPr>
              <m:begChr m:val="("/>
              <m:endChr m:val=")"/>
              <m:sepChr m:val=""/>
              <m:ctrlPr/>
            </m:dPr>
            <m:e>
              <m:r>
                <m:rPr/>
                <m:t>7</m:t>
              </m:r>
            </m:e>
          </m:d>
        </m:oMath>
      </m:oMathPara>
      <w:r/>
      <w:bookmarkEnd w:id="46"/>
      <w:r/>
      <w:r/>
    </w:p>
    <w:p>
      <w:pPr>
        <w:pStyle w:val="906"/>
        <w:pBdr/>
        <w:spacing/>
        <w:ind/>
        <w:rPr/>
      </w:pPr>
      <w:r/>
      <w:bookmarkStart w:id="47" w:name="eq-tf-ode"/>
      <w:r/>
      <m:oMathPara>
        <m:oMathParaPr>
          <m:jc m:val="center"/>
        </m:oMathParaPr>
        <m:oMath>
          <m:sSub>
            <m:sSubPr>
              <m:ctrlPr/>
            </m:sSubPr>
            <m:e>
              <m:r>
                <m:rPr/>
                <m:t>C</m:t>
              </m:r>
            </m:e>
            <m:sub>
              <m:r>
                <m:rPr/>
                <m:t>p</m:t>
              </m:r>
            </m:sub>
          </m:sSub>
          <m:d>
            <m:dPr>
              <m:begChr m:val="("/>
              <m:endChr m:val=")"/>
              <m:sepChr m:val=""/>
              <m:ctrlPr/>
            </m:dPr>
            <m:e>
              <m:sSub>
                <m:sSubPr>
                  <m:ctrlPr/>
                </m:sSubPr>
                <m:e>
                  <m:r>
                    <m:rPr/>
                    <m:t>C</m:t>
                  </m:r>
                </m:e>
                <m:sub>
                  <m:r>
                    <m:rPr/>
                    <m:t>c</m:t>
                  </m:r>
                </m:sub>
              </m:sSub>
              <m:r>
                <m:rPr>
                  <m:sty m:val="p"/>
                </m:rPr>
                <m:t>,</m:t>
              </m:r>
              <m:sSub>
                <m:sSubPr>
                  <m:ctrlPr/>
                </m:sSubPr>
                <m:e>
                  <m:r>
                    <m:rPr/>
                    <m:t>θ</m:t>
                  </m:r>
                </m:e>
                <m:sub>
                  <m:r>
                    <m:rPr/>
                    <m:t>h</m:t>
                  </m:r>
                </m:sub>
              </m:sSub>
              <m:r>
                <m:rPr>
                  <m:sty m:val="p"/>
                </m:rPr>
                <m:t>,</m:t>
              </m:r>
              <m:r>
                <m:rPr/>
                <m:t>L</m:t>
              </m:r>
            </m:e>
          </m:d>
          <m:r>
            <m:rPr>
              <m:sty m:val="p"/>
            </m:rPr>
            <m:t>=</m:t>
          </m:r>
          <m:d>
            <m:dPr>
              <m:begChr m:val="{"/>
              <m:endChr m:val=""/>
              <m:sepChr m:val=""/>
              <m:ctrlPr/>
            </m:dPr>
            <m:e>
              <m:m>
                <m:mPr>
                  <m:baseJc m:val="center"/>
                  <m:cGp/>
                  <m:cGpRule/>
                  <m:cSp/>
                  <m:mcs>
                    <m:mc>
                      <m:mcPr>
                        <m:mcJc m:val="left"/>
                        <m:count m:val="1"/>
                      </m:mcPr>
                    </m:mc>
                    <m:mc>
                      <m:mcPr>
                        <m:mcJc m:val="left"/>
                        <m:count m:val="1"/>
                      </m:mcPr>
                    </m:mc>
                  </m:mcs>
                  <m:plcHide m:val="on"/>
                  <m:rSp/>
                  <m:rSpRule/>
                  <m:ctrlPr/>
                </m:mPr>
                <m:mr>
                  <m:e>
                    <m:r>
                      <m:rPr/>
                      <m:t>1</m:t>
                    </m:r>
                    <m:r>
                      <m:rPr>
                        <m:sty m:val="p"/>
                      </m:rPr>
                      <m:t>−</m:t>
                    </m:r>
                    <m:r>
                      <m:rPr/>
                      <m:t>τ</m:t>
                    </m:r>
                    <m:r>
                      <m:rPr>
                        <m:sty m:val="p"/>
                      </m:rPr>
                      <m:t>,</m:t>
                    </m:r>
                  </m:e>
                  <m:e>
                    <m:r>
                      <m:rPr>
                        <m:nor m:val="on"/>
                        <m:sty m:val="p"/>
                      </m:rPr>
                      <m:t>if </m:t>
                    </m:r>
                    <m:sSub>
                      <m:sSubPr>
                        <m:ctrlPr/>
                      </m:sSubPr>
                      <m:e>
                        <m:r>
                          <m:rPr/>
                          <m:t>θ</m:t>
                        </m:r>
                      </m:e>
                      <m:sub>
                        <m:r>
                          <m:rPr/>
                          <m:t>h</m:t>
                        </m:r>
                      </m:sub>
                    </m:sSub>
                    <m:r>
                      <m:rPr>
                        <m:sty m:val="p"/>
                      </m:rPr>
                      <m:t>&gt;</m:t>
                    </m:r>
                    <m:r>
                      <m:rPr/>
                      <m:t>0</m:t>
                    </m:r>
                    <m:r>
                      <m:rPr>
                        <m:sty m:val="p"/>
                      </m:rPr>
                      <m:t>°</m:t>
                    </m:r>
                  </m:e>
                </m:mr>
                <m:mr>
                  <m:e>
                    <m:r>
                      <m:rPr/>
                      <m:t>1</m:t>
                    </m:r>
                    <m:r>
                      <m:rPr>
                        <m:sty m:val="p"/>
                      </m:rPr>
                      <m:t>−</m:t>
                    </m:r>
                    <m:r>
                      <m:rPr/>
                      <m:t>τ</m:t>
                    </m:r>
                    <m:r>
                      <m:rPr>
                        <m:sty m:val="p"/>
                      </m:rPr>
                      <m:t>≈</m:t>
                    </m:r>
                    <m:sSub>
                      <m:sSubPr>
                        <m:ctrlPr/>
                      </m:sSubPr>
                      <m:e>
                        <m:r>
                          <m:rPr/>
                          <m:t>C</m:t>
                        </m:r>
                      </m:e>
                      <m:sub>
                        <m:r>
                          <m:rPr/>
                          <m:t>c</m:t>
                        </m:r>
                      </m:sub>
                    </m:sSub>
                    <m:r>
                      <m:rPr>
                        <m:sty m:val="p"/>
                      </m:rPr>
                      <m:t>,</m:t>
                    </m:r>
                  </m:e>
                  <m:e>
                    <m:sSub>
                      <m:sSubPr>
                        <m:ctrlPr/>
                      </m:sSubPr>
                      <m:e>
                        <m:r>
                          <m:rPr/>
                          <m:t>θ</m:t>
                        </m:r>
                      </m:e>
                      <m:sub>
                        <m:r>
                          <m:rPr/>
                          <m:t>h</m:t>
                        </m:r>
                      </m:sub>
                    </m:sSub>
                    <m:r>
                      <m:rPr>
                        <m:sty m:val="p"/>
                      </m:rPr>
                      <m:t>=</m:t>
                    </m:r>
                    <m:r>
                      <m:rPr/>
                      <m:t>0</m:t>
                    </m:r>
                    <m:r>
                      <m:rPr>
                        <m:sty m:val="p"/>
                      </m:rPr>
                      <m:t>°</m:t>
                    </m:r>
                  </m:e>
                </m:mr>
              </m:m>
            </m:e>
          </m:d>
          <m:r>
            <m:rPr/>
            <m:t>  </m:t>
          </m:r>
          <m:d>
            <m:dPr>
              <m:begChr m:val="("/>
              <m:endChr m:val=")"/>
              <m:sepChr m:val=""/>
              <m:ctrlPr/>
            </m:dPr>
            <m:e>
              <m:r>
                <m:rPr/>
                <m:t>8</m:t>
              </m:r>
            </m:e>
          </m:d>
        </m:oMath>
      </m:oMathPara>
      <w:r/>
      <w:bookmarkEnd w:id="47"/>
      <w:r/>
      <w:r/>
    </w:p>
    <w:p>
      <w:pPr>
        <w:pStyle w:val="906"/>
        <w:pBdr/>
        <w:spacing/>
        <w:ind/>
        <w:rPr/>
      </w:pPr>
      <w:r>
        <w:t xml:space="preserve">where</w:t>
      </w:r>
      <w:r>
        <w:t xml:space="preserve"> </w:t>
      </w:r>
      <m:oMath>
        <m:sSub>
          <m:sSubPr>
            <m:ctrlPr/>
          </m:sSubPr>
          <m:e>
            <m:r>
              <m:rPr/>
              <m:t>C</m:t>
            </m:r>
          </m:e>
          <m:sub>
            <m:r>
              <m:rPr/>
              <m:t>p</m:t>
            </m:r>
          </m:sub>
        </m:sSub>
      </m:oMath>
      <w:r>
        <w:t xml:space="preserve"> </w:t>
      </w:r>
      <w:r>
        <w:t xml:space="preserve">is a function of the canopy coverage</w:t>
      </w:r>
      <w:r>
        <w:t xml:space="preserve"> </w:t>
      </w:r>
      <m:oMath>
        <m:sSub>
          <m:sSubPr>
            <m:ctrlPr/>
          </m:sSubPr>
          <m:e>
            <m:r>
              <m:rPr/>
              <m:t>C</m:t>
            </m:r>
          </m:e>
          <m:sub>
            <m:r>
              <m:rPr/>
              <m:t>c</m:t>
            </m:r>
          </m:sub>
        </m:sSub>
      </m:oMath>
      <w:r>
        <w:t xml:space="preserve">,</w:t>
      </w:r>
      <w:r>
        <w:t xml:space="preserve"> </w:t>
      </w:r>
      <m:oMath>
        <m:sSub>
          <m:sSubPr>
            <m:ctrlPr/>
          </m:sSubPr>
          <m:e>
            <m:r>
              <m:rPr/>
              <m:t>θ</m:t>
            </m:r>
          </m:e>
          <m:sub>
            <m:r>
              <m:rPr/>
              <m:t>h</m:t>
            </m:r>
          </m:sub>
        </m:sSub>
      </m:oMath>
      <w:r>
        <w:t xml:space="preserve"> </w:t>
      </w:r>
      <w:r>
        <w:t xml:space="preserve">and</w:t>
      </w:r>
      <w:r>
        <w:t xml:space="preserve"> </w:t>
      </w:r>
      <m:oMath>
        <m:r>
          <m:rPr/>
          <m:t>L</m:t>
        </m:r>
      </m:oMath>
      <w:r>
        <w:t xml:space="preserve">.</w:t>
      </w:r>
      <w:r>
        <w:t xml:space="preserve"> </w:t>
      </w:r>
      <m:oMath>
        <m:sSub>
          <m:sSubPr>
            <m:ctrlPr/>
          </m:sSubPr>
          <m:e>
            <m:r>
              <m:rPr/>
              <m:t>C</m:t>
            </m:r>
          </m:e>
          <m:sub>
            <m:r>
              <m:rPr/>
              <m:t>p</m:t>
            </m:r>
          </m:sub>
        </m:sSub>
      </m:oMath>
      <w:r>
        <w:t xml:space="preserve"> </w:t>
      </w:r>
      <w:r>
        <w:t xml:space="preserve">is approximately equal to canopy coverage (</w:t>
      </w:r>
      <m:oMath>
        <m:sSub>
          <m:sSubPr>
            <m:ctrlPr/>
          </m:sSubPr>
          <m:e>
            <m:r>
              <m:rPr/>
              <m:t>C</m:t>
            </m:r>
          </m:e>
          <m:sub>
            <m:r>
              <m:rPr/>
              <m:t>c</m:t>
            </m:r>
          </m:sub>
        </m:sSub>
      </m:oMath>
      <w:r>
        <w:t xml:space="preserve">) for vertical snowfall trajectories. However, for non-vertical snowfall</w:t>
      </w:r>
      <w:r>
        <w:t xml:space="preserve"> </w:t>
      </w:r>
      <m:oMath>
        <m:r>
          <m:rPr/>
          <m:t>1</m:t>
        </m:r>
        <m:r>
          <m:rPr>
            <m:sty m:val="p"/>
          </m:rPr>
          <m:t>&gt;</m:t>
        </m:r>
        <m:sSub>
          <m:sSubPr>
            <m:ctrlPr/>
          </m:sSubPr>
          <m:e>
            <m:r>
              <m:rPr/>
              <m:t>C</m:t>
            </m:r>
          </m:e>
          <m:sub>
            <m:r>
              <m:rPr/>
              <m:t>p</m:t>
            </m:r>
          </m:sub>
        </m:sSub>
        <m:r>
          <m:rPr>
            <m:sty m:val="p"/>
          </m:rPr>
          <m:t>&gt;</m:t>
        </m:r>
        <m:sSub>
          <m:sSubPr>
            <m:ctrlPr/>
          </m:sSubPr>
          <m:e>
            <m:r>
              <m:rPr/>
              <m:t>C</m:t>
            </m:r>
          </m:e>
          <m:sub>
            <m:r>
              <m:rPr/>
              <m:t>c</m:t>
            </m:r>
          </m:sub>
        </m:sSub>
      </m:oMath>
      <w:r>
        <w:t xml:space="preserve">.</w:t>
      </w:r>
      <w:bookmarkEnd w:id="48"/>
      <w:r/>
    </w:p>
    <w:p>
      <w:pPr>
        <w:pStyle w:val="844"/>
        <w:pBdr/>
        <w:spacing/>
        <w:ind/>
        <w:rPr>
          <w:del w:id="181" w:author="alex" w:date="2024-09-13T04:18:02Z" oouserid="alex"/>
        </w:rPr>
      </w:pPr>
      <w:del w:id="182" w:author="alex" w:date="2024-09-13T04:18:02Z" oouserid="alex">
        <w:r/>
      </w:del>
      <w:del w:id="183" w:author="alex" w:date="2024-09-13T04:18:02Z" oouserid="alex">
        <w:r>
          <w:delText xml:space="preserve">3.7 Correlation Between Forest Structure and Interception</w:delText>
        </w:r>
      </w:del>
      <w:del w:id="184" w:author="alex" w:date="2024-09-13T04:18:02Z" oouserid="alex">
        <w:r/>
      </w:del>
    </w:p>
    <w:p>
      <w:pPr>
        <w:pStyle w:val="906"/>
        <w:pBdr/>
        <w:spacing/>
        <w:ind/>
        <w:rPr>
          <w:del w:id="185" w:author="alex" w:date="2024-09-13T04:17:41Z" oouserid="alex"/>
        </w:rPr>
      </w:pPr>
      <w:del w:id="186" w:author="alex" w:date="2024-09-13T04:17:41Z" oouserid="alex">
        <w:r>
          <w:delText xml:space="preserve">To determine how forest structure was associated with interception efficiency at different azimuth and zenith </w:delText>
        </w:r>
      </w:del>
      <w:del w:id="187" w:author="alex" w:date="2024-09-13T04:17:41Z" oouserid="alex">
        <w:r>
          <w:delText xml:space="preserve">angles over the March 13-14 snowfall event, each portion of the hemisphere at each grid location was considered. The relationship between interception efficiency and canopy contact number was found to be linear and thus the Pearson Correlation Coefficient,</w:delText>
        </w:r>
      </w:del>
      <w:del w:id="188" w:author="alex" w:date="2024-09-13T04:17:41Z" oouserid="alex">
        <w:r>
          <w:delText xml:space="preserve"> </w:delText>
        </w:r>
      </w:del>
      <m:oMath>
        <m:sSub>
          <m:sSubPr>
            <m:ctrlPr>
              <w:del w:id="189" w:author="alex" w:date="2024-09-13T04:17:41Z" oouserid="alex"/>
            </m:ctrlPr>
          </m:sSubPr>
          <m:e>
            <m:r>
              <w:del w:id="190" w:author="alex" w:date="2024-09-13T04:17:41Z" oouserid="alex">
                <m:rPr/>
                <m:t>ρ</m:t>
              </w:del>
            </m:r>
          </m:e>
          <m:sub>
            <m:r>
              <w:del w:id="191" w:author="alex" w:date="2024-09-13T04:17:41Z" oouserid="alex">
                <m:rPr/>
                <m:t>p</m:t>
              </w:del>
            </m:r>
          </m:sub>
        </m:sSub>
      </m:oMath>
      <w:del w:id="192" w:author="alex" w:date="2024-09-13T04:17:41Z" oouserid="alex">
        <w:r>
          <w:delText xml:space="preserve"> </w:delText>
        </w:r>
      </w:del>
      <w:del w:id="193" w:author="alex" w:date="2024-09-13T04:17:41Z" oouserid="alex">
        <w:r>
          <w:delText xml:space="preserve">was calculated using the</w:delText>
        </w:r>
      </w:del>
      <w:del w:id="194" w:author="alex" w:date="2024-09-13T04:17:41Z" oouserid="alex">
        <w:r>
          <w:delText xml:space="preserve"> </w:delText>
        </w:r>
      </w:del>
      <w:del w:id="195" w:author="alex" w:date="2024-09-13T04:17:41Z" oouserid="alex">
        <w:r>
          <w:delText xml:space="preserve">‘</w:delText>
        </w:r>
      </w:del>
      <w:del w:id="196" w:author="alex" w:date="2024-09-13T04:17:41Z" oouserid="alex">
        <w:r>
          <w:delText xml:space="preserve">stats</w:delText>
        </w:r>
      </w:del>
      <w:del w:id="197" w:author="alex" w:date="2024-09-13T04:17:41Z" oouserid="alex">
        <w:r>
          <w:delText xml:space="preserve">’</w:delText>
        </w:r>
      </w:del>
      <w:del w:id="198" w:author="alex" w:date="2024-09-13T04:17:41Z" oouserid="alex">
        <w:r>
          <w:delText xml:space="preserve"> </w:delText>
        </w:r>
      </w:del>
      <w:del w:id="199" w:author="alex" w:date="2024-09-13T04:17:41Z" oouserid="alex">
        <w:r>
          <w:delText xml:space="preserve">package in R</w:delText>
        </w:r>
      </w:del>
      <w:del w:id="200" w:author="alex" w:date="2024-09-13T04:17:41Z" oouserid="alex">
        <w:r>
          <w:delText xml:space="preserve"> </w:delText>
        </w:r>
      </w:del>
      <w:del w:id="201" w:author="alex" w:date="2024-09-13T04:17:41Z" oouserid="alex">
        <w:r>
          <w:delText xml:space="preserve">(R Core Team, 2022)</w:delText>
        </w:r>
      </w:del>
      <w:del w:id="202" w:author="alex" w:date="2024-09-13T04:17:41Z" oouserid="alex">
        <w:r>
          <w:delText xml:space="preserve"> </w:delText>
        </w:r>
      </w:del>
      <w:del w:id="203" w:author="alex" w:date="2024-09-13T04:17:41Z" oouserid="alex">
        <w:r>
          <w:delText xml:space="preserve">to quantify the association between a single raster of i</w:delText>
        </w:r>
      </w:del>
      <w:del w:id="204" w:author="alex" w:date="2024-09-13T04:17:41Z" oouserid="alex">
        <w:r>
          <w:delText xml:space="preserve">nterception efficiency and the 32,760 rasters containing the canopy contact number hemisphere for each portion of the hemisphere (azimuth [0°, 1°, …, 359°], zenith angle [0°, 1°, …, 90°]) for each of the 25 cm grid cells across the FT and PWL forest plots.</w:delText>
        </w:r>
      </w:del>
      <w:del w:id="205" w:author="alex" w:date="2024-09-13T04:17:41Z" oouserid="alex">
        <w:r/>
      </w:del>
    </w:p>
    <w:p>
      <w:pPr>
        <w:pStyle w:val="844"/>
        <w:pBdr/>
        <w:spacing/>
        <w:ind/>
        <w:rPr>
          <w:ins w:id="206" w:author="alex" w:date="2024-09-13T04:17:49Z" oouserid="alex"/>
        </w:rPr>
      </w:pPr>
      <w:r/>
      <w:bookmarkStart w:id="50" w:name="statistics-and-regression-models"/>
      <w:r>
        <w:t xml:space="preserve">3.8 Statistics and Regression Models</w:t>
      </w:r>
      <w:ins w:id="207" w:author="alex" w:date="2024-09-13T04:17:49Z" oouserid="alex">
        <w:r/>
      </w:ins>
    </w:p>
    <w:p>
      <w:pPr>
        <w:pStyle w:val="906"/>
        <w:pBdr/>
        <w:spacing/>
        <w:ind/>
        <w:rPr>
          <w:ins w:id="208" w:author="alex" w:date="2024-09-13T04:17:50Z" oouserid="alex"/>
        </w:rPr>
        <w:pPrChange w:author="alex" w:date="2024-09-13T04:17:50Z" w:id="209" oouserid="alex">
          <w:pPr>
            <w:pBdr/>
            <w:spacing/>
            <w:ind/>
          </w:pPr>
        </w:pPrChange>
      </w:pPr>
      <w:ins w:id="210" w:author="alex" w:date="2024-09-13T04:17:50Z" oouserid="alex">
        <w:r>
          <w:t xml:space="preserve">To determine how forest structure was associated with interception efficiency at different azimuth and zenith </w:t>
        </w:r>
      </w:ins>
      <w:ins w:id="211" w:author="alex" w:date="2024-09-13T04:17:50Z" oouserid="alex">
        <w:r>
          <w:t xml:space="preserve">angles over the March 13-14 snowfall event, each portion of the hemisphere at each grid location was considered. The relationship between interception efficiency and canopy contact number was found to be linear and thus the Pearson Correlation Coefficient,</w:t>
        </w:r>
      </w:ins>
      <w:ins w:id="212" w:author="alex" w:date="2024-09-13T04:17:50Z" oouserid="alex">
        <w:r>
          <w:t xml:space="preserve"> </w:t>
        </w:r>
      </w:ins>
      <m:oMath>
        <m:sSub>
          <m:sSubPr>
            <m:ctrlPr>
              <w:ins w:id="213" w:author="alex" w:date="2024-09-13T04:17:50Z" oouserid="alex"/>
            </m:ctrlPr>
          </m:sSubPr>
          <m:e>
            <m:r>
              <w:ins w:id="214" w:author="alex" w:date="2024-09-13T04:17:50Z" oouserid="alex">
                <m:rPr/>
                <m:t>ρ</m:t>
              </w:ins>
            </m:r>
          </m:e>
          <m:sub>
            <m:r>
              <w:ins w:id="215" w:author="alex" w:date="2024-09-13T04:17:50Z" oouserid="alex">
                <m:rPr/>
                <m:t>p</m:t>
              </w:ins>
            </m:r>
          </m:sub>
        </m:sSub>
      </m:oMath>
      <w:ins w:id="216" w:author="alex" w:date="2024-09-13T04:17:50Z" oouserid="alex">
        <w:r>
          <w:t xml:space="preserve"> </w:t>
        </w:r>
      </w:ins>
      <w:ins w:id="217" w:author="alex" w:date="2024-09-13T04:17:50Z" oouserid="alex">
        <w:r>
          <w:t xml:space="preserve">was calculated using the</w:t>
        </w:r>
      </w:ins>
      <w:ins w:id="218" w:author="alex" w:date="2024-09-13T04:17:50Z" oouserid="alex">
        <w:r>
          <w:t xml:space="preserve"> </w:t>
        </w:r>
      </w:ins>
      <w:ins w:id="219" w:author="alex" w:date="2024-09-13T04:17:50Z" oouserid="alex">
        <w:r>
          <w:t xml:space="preserve">‘</w:t>
        </w:r>
      </w:ins>
      <w:ins w:id="220" w:author="alex" w:date="2024-09-13T04:17:50Z" oouserid="alex">
        <w:r>
          <w:t xml:space="preserve">stats</w:t>
        </w:r>
      </w:ins>
      <w:ins w:id="221" w:author="alex" w:date="2024-09-13T04:17:50Z" oouserid="alex">
        <w:r>
          <w:t xml:space="preserve">’</w:t>
        </w:r>
      </w:ins>
      <w:ins w:id="222" w:author="alex" w:date="2024-09-13T04:17:50Z" oouserid="alex">
        <w:r>
          <w:t xml:space="preserve"> </w:t>
        </w:r>
      </w:ins>
      <w:ins w:id="223" w:author="alex" w:date="2024-09-13T04:17:50Z" oouserid="alex">
        <w:r>
          <w:t xml:space="preserve">package in R</w:t>
        </w:r>
      </w:ins>
      <w:ins w:id="224" w:author="alex" w:date="2024-09-13T04:17:50Z" oouserid="alex">
        <w:r>
          <w:t xml:space="preserve"> </w:t>
        </w:r>
      </w:ins>
      <w:ins w:id="225" w:author="alex" w:date="2024-09-13T04:17:50Z" oouserid="alex">
        <w:r>
          <w:t xml:space="preserve">(R Core Team, 2022)</w:t>
        </w:r>
      </w:ins>
      <w:ins w:id="226" w:author="alex" w:date="2024-09-13T04:17:50Z" oouserid="alex">
        <w:r>
          <w:t xml:space="preserve"> </w:t>
        </w:r>
      </w:ins>
      <w:ins w:id="227" w:author="alex" w:date="2024-09-13T04:17:50Z" oouserid="alex">
        <w:r>
          <w:t xml:space="preserve">to quantify the association between a single raster of i</w:t>
        </w:r>
      </w:ins>
      <w:ins w:id="228" w:author="alex" w:date="2024-09-13T04:17:50Z" oouserid="alex">
        <w:r>
          <w:t xml:space="preserve">nterception efficiency and the 32,760 rasters containing the canopy contact number hemisphere for each portion of the hemisphere (azimuth [0°, 1°, …, 359°], zenith angle [0°, 1°, …, 90°]) for each of the 25 cm grid cells across the FT and PWL forest plots.</w:t>
        </w:r>
      </w:ins>
      <w:ins w:id="229" w:author="alex" w:date="2024-09-13T04:17:50Z" oouserid="alex">
        <w:r/>
      </w:ins>
      <w:ins w:id="230" w:author="alex" w:date="2024-09-13T04:17:50Z" oouserid="alex">
        <w:r/>
      </w:ins>
    </w:p>
    <w:p>
      <w:pPr>
        <w:pStyle w:val="854"/>
        <w:pBdr/>
        <w:spacing/>
        <w:ind/>
        <w:rPr/>
        <w:pPrChange w:author="alex" w:date="2024-09-13T04:17:49Z" w:id="231" oouserid="alex">
          <w:pPr>
            <w:pBdr/>
            <w:spacing/>
            <w:ind/>
          </w:pPr>
        </w:pPrChange>
      </w:pPr>
      <w:ins w:id="232" w:author="alex" w:date="2024-09-13T04:17:49Z" oouserid="alex">
        <w:r/>
      </w:ins>
      <w:r/>
    </w:p>
    <w:p>
      <w:pPr>
        <w:pStyle w:val="906"/>
        <w:pBdr/>
        <w:spacing/>
        <w:ind/>
        <w:rPr/>
      </w:pPr>
      <w:r>
        <w:t xml:space="preserve">Linear and non-linear models</w:t>
      </w:r>
      <w:del w:id="233" w:author="alex" w:date="2024-09-13T04:19:11Z" oouserid="alex">
        <w:r>
          <w:delText xml:space="preserve">, based on observed data and theoretical justification presented in this study</w:delText>
        </w:r>
      </w:del>
      <w:r>
        <w:t xml:space="preserve">, were developed</w:t>
      </w:r>
      <w:ins w:id="234" w:author="alex" w:date="2024-09-13T04:19:32Z" oouserid="alex">
        <w:r>
          <w:t xml:space="preserve"> to assess relationships between observed data </w:t>
        </w:r>
      </w:ins>
      <w:del w:id="235" w:author="alex" w:date="2024-09-13T04:18:14Z" oouserid="alex">
        <w:r>
          <w:delText xml:space="preserve"> and assessed </w:delText>
        </w:r>
      </w:del>
      <w:r>
        <w:t xml:space="preserve">using the</w:t>
      </w:r>
      <w:r>
        <w:t xml:space="preserve"> </w:t>
      </w:r>
      <w:r>
        <w:t xml:space="preserve">‘</w:t>
      </w:r>
      <w:r>
        <w:t xml:space="preserve">stats</w:t>
      </w:r>
      <w:r>
        <w:t xml:space="preserve">’</w:t>
      </w:r>
      <w:r>
        <w:t xml:space="preserve"> </w:t>
      </w:r>
      <w:r>
        <w:t xml:space="preserve">package in R</w:t>
      </w:r>
      <w:r>
        <w:t xml:space="preserve"> </w:t>
      </w:r>
      <w:r>
        <w:t xml:space="preserve">(R Core Team, 2022)</w:t>
      </w:r>
      <w:r>
        <w:t xml:space="preserve">. Linear models were fitted using ordinary least squares regression via the</w:t>
      </w:r>
      <w:r>
        <w:t xml:space="preserve"> </w:t>
      </w:r>
      <w:r>
        <w:t xml:space="preserve">‘</w:t>
      </w:r>
      <w:r>
        <w:t xml:space="preserve">lm</w:t>
      </w:r>
      <w:r>
        <w:t xml:space="preserve">’</w:t>
      </w:r>
      <w:r>
        <w:t xml:space="preserve"> </w:t>
      </w:r>
      <w:r>
        <w:t xml:space="preserve">function from the R</w:t>
      </w:r>
      <w:r>
        <w:t xml:space="preserve"> </w:t>
      </w:r>
      <w:r>
        <w:t xml:space="preserve">‘</w:t>
      </w:r>
      <w:r>
        <w:t xml:space="preserve">stats</w:t>
      </w:r>
      <w:r>
        <w:t xml:space="preserve">’</w:t>
      </w:r>
      <w:r>
        <w:t xml:space="preserve"> </w:t>
      </w:r>
      <w:r>
        <w:t xml:space="preserve">package to analyze two relationships: (1) between interception efficie</w:t>
      </w:r>
      <w:r>
        <w:t xml:space="preserve">ncy and meteorological variables and (2) between interception efficiency and leaf contact area. The later was forced through the origin based on the theoretical justification that the dependent variable should be zero when the independent variable is zero.</w:t>
      </w:r>
      <w:r>
        <w:t xml:space="preserve"> </w:t>
      </w:r>
      <w:r>
        <w:t xml:space="preserve">Kozak &amp; Kozak (1995)</w:t>
      </w:r>
      <w:r>
        <w:t xml:space="preserve"> </w:t>
      </w:r>
      <w:r>
        <w:t xml:space="preserve">noted, the default R</w:t>
      </w:r>
      <w:r>
        <w:rPr>
          <w:vertAlign w:val="superscript"/>
        </w:rPr>
        <w:t xml:space="preserve">2</w:t>
      </w:r>
      <w:r>
        <w:t xml:space="preserve"> </w:t>
      </w:r>
      <w:r>
        <w:t xml:space="preserve">value provided for least squares models forced through the origin by many statistical packages can be misleading. Therefore, these R</w:t>
      </w:r>
      <w:r>
        <w:rPr>
          <w:vertAlign w:val="superscript"/>
        </w:rPr>
        <w:t xml:space="preserve">2</w:t>
      </w:r>
      <w:r>
        <w:t xml:space="preserve"> </w:t>
      </w:r>
      <w:r>
        <w:t xml:space="preserve">values were adjusted using Equation 10 in</w:t>
      </w:r>
      <w:r>
        <w:t xml:space="preserve"> </w:t>
      </w:r>
      <w:r>
        <w:t xml:space="preserve">Kozak &amp; Kozak (1995)</w:t>
      </w:r>
      <w:r>
        <w:t xml:space="preserve">. Non-linear models were fitted using non-linear least squares (nls) regression via the</w:t>
      </w:r>
      <w:r>
        <w:t xml:space="preserve"> </w:t>
      </w:r>
      <w:r>
        <w:t xml:space="preserve">‘</w:t>
      </w:r>
      <w:r>
        <w:t xml:space="preserve">nls</w:t>
      </w:r>
      <w:r>
        <w:t xml:space="preserve">’</w:t>
      </w:r>
      <w:r>
        <w:t xml:space="preserve"> </w:t>
      </w:r>
      <w:r>
        <w:t xml:space="preserve">function in</w:t>
      </w:r>
      <w:r>
        <w:t xml:space="preserve"> </w:t>
      </w:r>
      <w:r>
        <w:t xml:space="preserve">‘</w:t>
      </w:r>
      <w:r>
        <w:t xml:space="preserve">stats</w:t>
      </w:r>
      <w:r>
        <w:t xml:space="preserve">’</w:t>
      </w:r>
      <w:r>
        <w:t xml:space="preserve"> </w:t>
      </w:r>
      <w:r>
        <w:t xml:space="preserve">package in R.</w:t>
      </w:r>
      <w:bookmarkEnd w:id="50"/>
      <w:bookmarkEnd w:id="51"/>
      <w:ins w:id="236" w:author="alex" w:date="2024-09-13T04:18:13Z" oouserid="alex">
        <w:r/>
      </w:ins>
      <w:r/>
    </w:p>
    <w:p>
      <w:pPr>
        <w:pStyle w:val="843"/>
        <w:pBdr/>
        <w:spacing/>
        <w:ind/>
        <w:rPr/>
      </w:pPr>
      <w:r/>
      <w:bookmarkStart w:id="103" w:name="results"/>
      <w:r>
        <w:t xml:space="preserve">4. Results</w:t>
      </w:r>
      <w:r/>
    </w:p>
    <w:p>
      <w:pPr>
        <w:pStyle w:val="844"/>
        <w:pBdr/>
        <w:spacing/>
        <w:ind/>
        <w:rPr/>
      </w:pPr>
      <w:r/>
      <w:bookmarkStart w:id="69" w:name="X0c7c639988e671d0ab393214f7750e69f9c2773"/>
      <w:r>
        <w:t xml:space="preserve">4.1 The influence of meteorology on snow interception</w:t>
      </w:r>
      <w:r/>
    </w:p>
    <w:p>
      <w:pPr>
        <w:pStyle w:val="906"/>
        <w:pBdr/>
        <w:spacing/>
        <w:ind/>
        <w:rPr/>
      </w:pPr>
      <w:r/>
      <w:hyperlink w:tooltip="#fig-scl-w-sf" w:anchor="fig-scl-w-sf" w:history="1">
        <w:r>
          <w:rPr>
            <w:rStyle w:val="861"/>
          </w:rPr>
          <w:t xml:space="preserve">Figure 3</w:t>
        </w:r>
      </w:hyperlink>
      <w:r>
        <w:t xml:space="preserve"> </w:t>
      </w:r>
      <w:r>
        <w:t xml:space="preserve">plots canopy snow load against cumulative snowfall</w:t>
      </w:r>
      <w:ins w:id="237" w:author="alex" w:date="2024-09-13T04:20:55Z" oouserid="alex">
        <w:r>
          <w:t xml:space="preserve"> observed </w:t>
        </w:r>
      </w:ins>
      <w:del w:id="238" w:author="alex" w:date="2024-09-13T04:20:52Z" oouserid="alex">
        <w:r>
          <w:delText xml:space="preserve">, </w:delText>
        </w:r>
      </w:del>
      <w:r>
        <w:t xml:space="preserve">over 26 snowfall events using the three SCLs and the PWL snowfall gauge. The duration and meteorology of each snowfall event is summarized in</w:t>
      </w:r>
      <w:r>
        <w:t xml:space="preserve"> </w:t>
      </w:r>
      <w:hyperlink w:tooltip="#tbl-sf-event-met" w:anchor="tbl-sf-event-met" w:history="1">
        <w:r>
          <w:rPr>
            <w:rStyle w:val="861"/>
          </w:rPr>
          <w:t xml:space="preserve">Table 2</w:t>
        </w:r>
      </w:hyperlink>
      <w:r>
        <w:t xml:space="preserve"> </w:t>
      </w:r>
      <w:r>
        <w:t xml:space="preserve">and shows air temperature over these periods ranged from a minimum of</w:t>
      </w:r>
      <w:commentRangeStart w:id="1"/>
      <w:r>
        <w:t xml:space="preserve"> -24.4791172 to a maximum of -24.4791172°C. Wind speeds ranged from a minimum of 0.0251858</w:t>
      </w:r>
      <w:commentRangeEnd w:id="1"/>
      <w:r>
        <w:commentReference w:id="1"/>
      </w:r>
      <w:r>
        <w:t xml:space="preserve"> to a maximum of 0.0251858. Canopy snow load was observed in</w:t>
      </w:r>
      <w:r>
        <w:t xml:space="preserve"> </w:t>
      </w:r>
      <w:hyperlink w:tooltip="#fig-scl-w-sf" w:anchor="fig-scl-w-sf" w:history="1">
        <w:r>
          <w:rPr>
            <w:rStyle w:val="861"/>
          </w:rPr>
          <w:t xml:space="preserve">Figure 3</w:t>
        </w:r>
      </w:hyperlink>
      <w:r>
        <w:t xml:space="preserve"> </w:t>
      </w:r>
      <w:r>
        <w:t xml:space="preserve">to increase linearly with increasing snowfall without evidence of reaching a maximum. Variation in the slope of each line in</w:t>
      </w:r>
      <w:r>
        <w:t xml:space="preserve"> </w:t>
      </w:r>
      <w:hyperlink w:tooltip="#fig-scl-w-sf" w:anchor="fig-scl-w-sf" w:history="1">
        <w:r>
          <w:rPr>
            <w:rStyle w:val="861"/>
          </w:rPr>
          <w:t xml:space="preserve">Figure 3</w:t>
        </w:r>
      </w:hyperlink>
      <w:r>
        <w:t xml:space="preserve">, is attributed to differences in the meteorology and antecedent canopy snow load within and between the individual events. Variations in the canopy structure surrounding the SCL instruments as shown in</w:t>
      </w:r>
      <w:r>
        <w:t xml:space="preserve"> </w:t>
      </w:r>
      <w:hyperlink w:tooltip="#tbl-scl-lai-cc" w:anchor="tbl-scl-lai-cc" w:history="1">
        <w:r>
          <w:rPr>
            <w:rStyle w:val="861"/>
          </w:rPr>
          <w:t xml:space="preserve">Table 1</w:t>
        </w:r>
      </w:hyperlink>
      <w:r>
        <w:t xml:space="preserve">, also contributed to the difference in slope. The absence of canopy snow load measurements in</w:t>
      </w:r>
      <w:r>
        <w:t xml:space="preserve"> </w:t>
      </w:r>
      <w:hyperlink w:tooltip="#fig-scl-w-sf" w:anchor="fig-scl-w-sf" w:history="1">
        <w:r>
          <w:rPr>
            <w:rStyle w:val="861"/>
          </w:rPr>
          <w:t xml:space="preserve">Figure 3</w:t>
        </w:r>
      </w:hyperlink>
      <w:r>
        <w:t xml:space="preserve"> </w:t>
      </w:r>
      <w:r>
        <w:t xml:space="preserve">for certain troughs during specific events was caused by damage to the subcanopy lysimeter wiring due to animals and heavy snow loads.</w:t>
      </w:r>
      <w:r/>
    </w:p>
    <w:p>
      <w:pPr>
        <w:pStyle w:val="854"/>
        <w:pBdr/>
        <w:spacing/>
        <w:ind/>
        <w:rPr/>
      </w:pPr>
      <w:r/>
      <w:hyperlink w:tooltip="#fig-scl-ip-avg-event" w:anchor="fig-scl-ip-avg-event" w:history="1">
        <w:r>
          <w:rPr>
            <w:rStyle w:val="861"/>
          </w:rPr>
          <w:t xml:space="preserve">Figure 4</w:t>
        </w:r>
      </w:hyperlink>
      <w:r>
        <w:t xml:space="preserve"> </w:t>
      </w:r>
      <w:r>
        <w:t xml:space="preserve">shows mean event air temperature had a weak negative association (</w:t>
      </w:r>
      <w:r>
        <w:rPr>
          <w:i/>
          <w:iCs/>
        </w:rPr>
        <w:t xml:space="preserve">p</w:t>
      </w:r>
      <w:r>
        <w:t xml:space="preserve"> </w:t>
      </w:r>
      <w:r>
        <w:t xml:space="preserve">&lt; 0.05) with interception efficiency, while the other two troughs displayed insignificant relationships (</w:t>
      </w:r>
      <w:r>
        <w:rPr>
          <w:i/>
          <w:iCs/>
        </w:rPr>
        <w:t xml:space="preserve">p</w:t>
      </w:r>
      <w:r>
        <w:t xml:space="preserve"> </w:t>
      </w:r>
      <w:r>
        <w:t xml:space="preserve">&gt; 0.05). Cumulative event snowfall had a consistent negative association with cumulative snowfall, however the relationships were insignificant for all three troughs (</w:t>
      </w:r>
      <w:r>
        <w:rPr>
          <w:i/>
          <w:iCs/>
        </w:rPr>
        <w:t xml:space="preserve">p</w:t>
      </w:r>
      <w:r>
        <w:t xml:space="preserve"> </w:t>
      </w:r>
      <w:r>
        <w:t xml:space="preserve">&gt; 0.05). Event mean wind speed exhibited a relatively strong positive association with interception efficiency for the sparse (</w:t>
      </w:r>
      <w:r>
        <w:rPr>
          <w:i/>
          <w:iCs/>
        </w:rPr>
        <w:t xml:space="preserve">p</w:t>
      </w:r>
      <w:r>
        <w:t xml:space="preserve"> </w:t>
      </w:r>
      <w:r>
        <w:t xml:space="preserve">&gt; 0.05) and closed (</w:t>
      </w:r>
      <w:r>
        <w:rPr>
          <w:i/>
          <w:iCs/>
        </w:rPr>
        <w:t xml:space="preserve">p</w:t>
      </w:r>
      <w:r>
        <w:t xml:space="preserve"> </w:t>
      </w:r>
      <w:r>
        <w:t xml:space="preserve">&lt; 0.05) SCLs. A negative insignificant association was observed for the mixed SCL (</w:t>
      </w:r>
      <w:r>
        <w:rPr>
          <w:i/>
          <w:iCs/>
        </w:rPr>
        <w:t xml:space="preserve">p</w:t>
      </w:r>
      <w:r>
        <w:t xml:space="preserve"> </w:t>
      </w:r>
      <w:r>
        <w:t xml:space="preserve">&gt; 0.05). The opposing relationship of wind speed and interception efficiency between the SCLs can be explained as the mixed SCL has an opening in the canopy towards the prevailing wind direction, shown in</w:t>
      </w:r>
      <w:r>
        <w:t xml:space="preserve"> </w:t>
      </w:r>
      <w:hyperlink w:tooltip="#fig-wind-rose" w:anchor="fig-wind-rose" w:history="1">
        <w:r>
          <w:rPr>
            <w:rStyle w:val="861"/>
          </w:rPr>
          <w:t xml:space="preserve">Figure 6</w:t>
        </w:r>
      </w:hyperlink>
      <w:r>
        <w:t xml:space="preserve">, thus increasing the amount snowfall entering the su</w:t>
      </w:r>
      <w:r>
        <w:t xml:space="preserve">b-canopy during increased winds. For the closed and sparse SCLs this increase in interception efficiency is interpreted to be due to an associated increase in canopy contact area as hydrometeor trajectory becomes more horizontal with increasing wind speed.</w:t>
      </w:r>
      <w:r/>
    </w:p>
    <w:tbl>
      <w:tblPr>
        <w:tblW w:w="5000" w:type="pct"/>
        <w:tblBorders/>
        <w:tblLayout w:type="fixed"/>
        <w:tblLook w:val="0000" w:firstRow="0" w:lastRow="0" w:firstColumn="0" w:lastColumn="0" w:noHBand="0" w:noVBand="0"/>
      </w:tblPr>
      <w:tblGrid>
        <w:gridCol w:w="7920"/>
      </w:tblGrid>
      <w:tr>
        <w:trPr/>
        <w:tc>
          <w:tcPr>
            <w:tcBorders/>
            <w:textDirection w:val="lrTb"/>
            <w:noWrap w:val="false"/>
          </w:tcPr>
          <w:p>
            <w:pPr>
              <w:pStyle w:val="907"/>
              <w:pBdr/>
              <w:spacing/>
              <w:ind/>
              <w:jc w:val="center"/>
              <w:rPr/>
            </w:pPr>
            <w:r/>
            <w:bookmarkStart w:id="55" w:name="fig-scl-w-sf"/>
            <w:r>
              <mc:AlternateContent>
                <mc:Choice Requires="wpg">
                  <w:drawing>
                    <wp:inline xmlns:wp="http://schemas.openxmlformats.org/drawingml/2006/wordprocessingDrawing" distT="0" distB="0" distL="0" distR="0">
                      <wp:extent cx="4587290" cy="3669832"/>
                      <wp:effectExtent l="0" t="0" r="0" b="0"/>
                      <wp:docPr id="3" name="Pictur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descr="figs/automated_snowfall_event_periods/cuml_event_snowfall_canopy_storage_sep_scl.png"/>
                              <pic:cNvPicPr>
                                <a:picLocks noChangeAspect="1" noChangeArrowheads="1"/>
                              </pic:cNvPicPr>
                              <pic:nvPr/>
                            </pic:nvPicPr>
                            <pic:blipFill>
                              <a:blip r:embed="rId13"/>
                              <a:stretch/>
                            </pic:blipFill>
                            <pic:spPr bwMode="auto">
                              <a:xfrm>
                                <a:off x="0" y="0"/>
                                <a:ext cx="4587290" cy="3669832"/>
                              </a:xfrm>
                              <a:prstGeom prst="rect">
                                <a:avLst/>
                              </a:prstGeom>
                              <a:noFill/>
                              <a:ln w="9525">
                                <a:noFill/>
                                <a:headEnd/>
                                <a:tailEnd/>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 o:spid="_x0000_s2" type="#_x0000_t75" style="width:361.20pt;height:288.96pt;mso-wrap-distance-left:0.00pt;mso-wrap-distance-top:0.00pt;mso-wrap-distance-right:0.00pt;mso-wrap-distance-bottom:0.00pt;z-index:1;" stroked="f" strokeweight="0.75pt">
                      <v:imagedata r:id="rId13" o:title=""/>
                      <o:lock v:ext="edit" rotation="t"/>
                    </v:shape>
                  </w:pict>
                </mc:Fallback>
              </mc:AlternateContent>
            </w:r>
            <w:r/>
          </w:p>
          <w:p>
            <w:pPr>
              <w:pBdr/>
              <w:spacing w:before="200"/>
              <w:ind/>
              <w:jc w:val="left"/>
              <w:rPr/>
            </w:pPr>
            <w:r>
              <w:t xml:space="preserve">Figure 3: Plot showing the cumulative event snowfall v</w:t>
            </w:r>
            <w:r>
              <w:t xml:space="preserve">ersus the corresponding state of canopy snow load calculated using the SCLs for each of the 26 snowfall events. The SCLs are denoted by a distinct colour (grey, yellow, and green), correspond to varying canopy coverage (0.73, 0.78, and 0.82, respectively).</w:t>
            </w:r>
            <w:bookmarkEnd w:id="55"/>
            <w:r/>
          </w:p>
        </w:tc>
      </w:tr>
    </w:tbl>
    <w:p>
      <w:pPr>
        <w:pStyle w:val="854"/>
        <w:pBdr/>
        <w:spacing/>
        <w:ind/>
        <w:rPr/>
      </w:pPr>
      <w:r>
        <w:t xml:space="preserve"> </w:t>
      </w:r>
      <w:r/>
    </w:p>
    <w:tbl>
      <w:tblPr>
        <w:tblW w:w="5000" w:type="pct"/>
        <w:tblBorders/>
        <w:tblLayout w:type="fixed"/>
        <w:tblLook w:val="0000" w:firstRow="0" w:lastRow="0" w:firstColumn="0" w:lastColumn="0" w:noHBand="0" w:noVBand="0"/>
      </w:tblPr>
      <w:tblGrid>
        <w:gridCol w:w="7920"/>
      </w:tblGrid>
      <w:tr>
        <w:trPr/>
        <w:tc>
          <w:tcPr>
            <w:tcBorders/>
            <w:textDirection w:val="lrTb"/>
            <w:noWrap w:val="false"/>
          </w:tcPr>
          <w:p>
            <w:pPr>
              <w:pBdr/>
              <w:spacing w:before="200"/>
              <w:ind/>
              <w:jc w:val="left"/>
              <w:rPr/>
            </w:pPr>
            <w:r/>
            <w:bookmarkStart w:id="56" w:name="tbl-sf-event-met"/>
            <w:r>
              <w:t xml:space="preserve">Table 2: Meteorological statistics for the 26 snowfall events.</w:t>
            </w:r>
            <w:r/>
          </w:p>
          <w:tbl>
            <w:tblPr>
              <w:tblW w:w="0" w:type="auto"/>
              <w:tblBorders/>
              <w:tblLook w:val="0020" w:firstRow="1" w:lastRow="0" w:firstColumn="0" w:lastColumn="0" w:noHBand="0" w:noVBand="0"/>
            </w:tblPr>
            <w:tblGrid>
              <w:gridCol w:w="660"/>
              <w:gridCol w:w="660"/>
              <w:gridCol w:w="660"/>
              <w:gridCol w:w="660"/>
              <w:gridCol w:w="660"/>
              <w:gridCol w:w="660"/>
              <w:gridCol w:w="660"/>
              <w:gridCol w:w="660"/>
              <w:gridCol w:w="660"/>
              <w:gridCol w:w="660"/>
              <w:gridCol w:w="660"/>
              <w:gridCol w:w="660"/>
            </w:tblGrid>
            <w:tr>
              <w:trPr>
                <w:tblHeader/>
              </w:trPr>
              <w:tc>
                <w:tcPr>
                  <w:tcBorders/>
                  <w:vMerge w:val="restart"/>
                  <w:textDirection w:val="lrTb"/>
                  <w:noWrap w:val="false"/>
                </w:tcPr>
                <w:p>
                  <w:pPr>
                    <w:pStyle w:val="907"/>
                    <w:pBdr/>
                    <w:spacing/>
                    <w:ind/>
                    <w:jc w:val="center"/>
                    <w:rPr/>
                  </w:pPr>
                  <w:r>
                    <w:t xml:space="preserve">Start Date</w:t>
                  </w:r>
                  <w:r/>
                </w:p>
              </w:tc>
              <w:tc>
                <w:tcPr>
                  <w:tcBorders/>
                  <w:vMerge w:val="restart"/>
                  <w:textDirection w:val="lrTb"/>
                  <w:noWrap w:val="false"/>
                </w:tcPr>
                <w:p>
                  <w:pPr>
                    <w:pStyle w:val="907"/>
                    <w:pBdr/>
                    <w:spacing/>
                    <w:ind/>
                    <w:jc w:val="center"/>
                    <w:rPr/>
                  </w:pPr>
                  <w:r>
                    <w:t xml:space="preserve">Duration (Hrs)</w:t>
                  </w:r>
                  <w:r/>
                </w:p>
              </w:tc>
              <w:tc>
                <w:tcPr>
                  <w:gridSpan w:val="3"/>
                  <w:tcBorders/>
                  <w:textDirection w:val="lrTb"/>
                  <w:noWrap w:val="false"/>
                </w:tcPr>
                <w:p>
                  <w:pPr>
                    <w:pStyle w:val="907"/>
                    <w:pBdr/>
                    <w:spacing/>
                    <w:ind/>
                    <w:jc w:val="center"/>
                    <w:rPr/>
                  </w:pPr>
                  <w:r>
                    <w:t xml:space="preserve">Air Temperature (°C)</w:t>
                  </w:r>
                  <w:r/>
                </w:p>
              </w:tc>
              <w:tc>
                <w:tcPr>
                  <w:gridSpan w:val="3"/>
                  <w:tcBorders/>
                  <w:textDirection w:val="lrTb"/>
                  <w:noWrap w:val="false"/>
                </w:tcPr>
                <w:p>
                  <w:pPr>
                    <w:pStyle w:val="907"/>
                    <w:pBdr/>
                    <w:spacing/>
                    <w:ind/>
                    <w:jc w:val="center"/>
                    <w:rPr/>
                  </w:pPr>
                  <w:r>
                    <w:t xml:space="preserve">Wind Speed (m/s)</w:t>
                  </w:r>
                  <w:r/>
                </w:p>
              </w:tc>
              <w:tc>
                <w:tcPr>
                  <w:gridSpan w:val="3"/>
                  <w:tcBorders/>
                  <w:textDirection w:val="lrTb"/>
                  <w:noWrap w:val="false"/>
                </w:tcPr>
                <w:p>
                  <w:pPr>
                    <w:pStyle w:val="907"/>
                    <w:pBdr/>
                    <w:spacing/>
                    <w:ind/>
                    <w:jc w:val="center"/>
                    <w:rPr/>
                  </w:pPr>
                  <w:r>
                    <w:t xml:space="preserve">Interception Efficiency (-)</w:t>
                  </w:r>
                  <w:r/>
                </w:p>
              </w:tc>
              <w:tc>
                <w:tcPr>
                  <w:tcBorders/>
                  <w:vMerge w:val="restart"/>
                  <w:textDirection w:val="lrTb"/>
                  <w:noWrap w:val="false"/>
                </w:tcPr>
                <w:p>
                  <w:pPr>
                    <w:pStyle w:val="907"/>
                    <w:pBdr/>
                    <w:spacing/>
                    <w:ind/>
                    <w:jc w:val="center"/>
                    <w:rPr/>
                  </w:pPr>
                  <w:r>
                    <w:t xml:space="preserve">Total Snowfall (mm)</w:t>
                  </w:r>
                  <w:r/>
                </w:p>
              </w:tc>
            </w:tr>
            <w:tr>
              <w:trPr>
                <w:tblHeader/>
              </w:trPr>
              <w:tc>
                <w:tcPr>
                  <w:tcBorders/>
                  <w:vMerge w:val="continue"/>
                  <w:textDirection w:val="lrTb"/>
                  <w:noWrap w:val="false"/>
                </w:tcPr>
                <w:p>
                  <w:pPr>
                    <w:pBdr/>
                    <w:spacing/>
                    <w:ind/>
                    <w:rPr/>
                  </w:pPr>
                  <w:r/>
                  <w:r/>
                </w:p>
              </w:tc>
              <w:tc>
                <w:tcPr>
                  <w:tcBorders/>
                  <w:vMerge w:val="continue"/>
                  <w:textDirection w:val="lrTb"/>
                  <w:noWrap w:val="false"/>
                </w:tcPr>
                <w:p>
                  <w:pPr>
                    <w:pBdr/>
                    <w:spacing/>
                    <w:ind/>
                    <w:rPr/>
                  </w:pPr>
                  <w:r/>
                  <w:r/>
                </w:p>
              </w:tc>
              <w:tc>
                <w:tcPr>
                  <w:tcBorders/>
                  <w:textDirection w:val="lrTb"/>
                  <w:noWrap w:val="false"/>
                </w:tcPr>
                <w:p>
                  <w:pPr>
                    <w:pStyle w:val="907"/>
                    <w:pBdr/>
                    <w:spacing/>
                    <w:ind/>
                    <w:jc w:val="center"/>
                    <w:rPr/>
                  </w:pPr>
                  <w:r>
                    <w:t xml:space="preserve">Min</w:t>
                  </w:r>
                  <w:r/>
                </w:p>
              </w:tc>
              <w:tc>
                <w:tcPr>
                  <w:tcBorders/>
                  <w:textDirection w:val="lrTb"/>
                  <w:noWrap w:val="false"/>
                </w:tcPr>
                <w:p>
                  <w:pPr>
                    <w:pStyle w:val="907"/>
                    <w:pBdr/>
                    <w:spacing/>
                    <w:ind/>
                    <w:jc w:val="center"/>
                    <w:rPr/>
                  </w:pPr>
                  <w:r>
                    <w:t xml:space="preserve">Mean</w:t>
                  </w:r>
                  <w:r/>
                </w:p>
              </w:tc>
              <w:tc>
                <w:tcPr>
                  <w:tcBorders/>
                  <w:textDirection w:val="lrTb"/>
                  <w:noWrap w:val="false"/>
                </w:tcPr>
                <w:p>
                  <w:pPr>
                    <w:pStyle w:val="907"/>
                    <w:pBdr/>
                    <w:spacing/>
                    <w:ind/>
                    <w:jc w:val="center"/>
                    <w:rPr/>
                  </w:pPr>
                  <w:r>
                    <w:t xml:space="preserve">Max</w:t>
                  </w:r>
                  <w:r/>
                </w:p>
              </w:tc>
              <w:tc>
                <w:tcPr>
                  <w:tcBorders/>
                  <w:textDirection w:val="lrTb"/>
                  <w:noWrap w:val="false"/>
                </w:tcPr>
                <w:p>
                  <w:pPr>
                    <w:pStyle w:val="907"/>
                    <w:pBdr/>
                    <w:spacing/>
                    <w:ind/>
                    <w:jc w:val="center"/>
                    <w:rPr/>
                  </w:pPr>
                  <w:r>
                    <w:t xml:space="preserve">Min</w:t>
                  </w:r>
                  <w:r/>
                </w:p>
              </w:tc>
              <w:tc>
                <w:tcPr>
                  <w:tcBorders/>
                  <w:textDirection w:val="lrTb"/>
                  <w:noWrap w:val="false"/>
                </w:tcPr>
                <w:p>
                  <w:pPr>
                    <w:pStyle w:val="907"/>
                    <w:pBdr/>
                    <w:spacing/>
                    <w:ind/>
                    <w:jc w:val="center"/>
                    <w:rPr/>
                  </w:pPr>
                  <w:r>
                    <w:t xml:space="preserve">Mean</w:t>
                  </w:r>
                  <w:r/>
                </w:p>
              </w:tc>
              <w:tc>
                <w:tcPr>
                  <w:tcBorders/>
                  <w:textDirection w:val="lrTb"/>
                  <w:noWrap w:val="false"/>
                </w:tcPr>
                <w:p>
                  <w:pPr>
                    <w:pStyle w:val="907"/>
                    <w:pBdr/>
                    <w:spacing/>
                    <w:ind/>
                    <w:jc w:val="center"/>
                    <w:rPr/>
                  </w:pPr>
                  <w:r>
                    <w:t xml:space="preserve">Max</w:t>
                  </w:r>
                  <w:r/>
                </w:p>
              </w:tc>
              <w:tc>
                <w:tcPr>
                  <w:tcBorders/>
                  <w:textDirection w:val="lrTb"/>
                  <w:noWrap w:val="false"/>
                </w:tcPr>
                <w:p>
                  <w:pPr>
                    <w:pStyle w:val="907"/>
                    <w:pBdr/>
                    <w:spacing/>
                    <w:ind/>
                    <w:jc w:val="center"/>
                    <w:rPr/>
                  </w:pPr>
                  <w:r>
                    <w:t xml:space="preserve">Min</w:t>
                  </w:r>
                  <w:r/>
                </w:p>
              </w:tc>
              <w:tc>
                <w:tcPr>
                  <w:tcBorders/>
                  <w:textDirection w:val="lrTb"/>
                  <w:noWrap w:val="false"/>
                </w:tcPr>
                <w:p>
                  <w:pPr>
                    <w:pStyle w:val="907"/>
                    <w:pBdr/>
                    <w:spacing/>
                    <w:ind/>
                    <w:jc w:val="center"/>
                    <w:rPr/>
                  </w:pPr>
                  <w:r>
                    <w:t xml:space="preserve">Mean</w:t>
                  </w:r>
                  <w:r/>
                </w:p>
              </w:tc>
              <w:tc>
                <w:tcPr>
                  <w:tcBorders/>
                  <w:textDirection w:val="lrTb"/>
                  <w:noWrap w:val="false"/>
                </w:tcPr>
                <w:p>
                  <w:pPr>
                    <w:pStyle w:val="907"/>
                    <w:pBdr/>
                    <w:spacing/>
                    <w:ind/>
                    <w:jc w:val="center"/>
                    <w:rPr/>
                  </w:pPr>
                  <w:r>
                    <w:t xml:space="preserve">Max</w:t>
                  </w:r>
                  <w:r/>
                </w:p>
              </w:tc>
              <w:tc>
                <w:tcPr>
                  <w:tcBorders/>
                  <w:vMerge w:val="continue"/>
                  <w:textDirection w:val="lrTb"/>
                  <w:noWrap w:val="false"/>
                </w:tcPr>
                <w:p>
                  <w:pPr>
                    <w:pBdr/>
                    <w:spacing/>
                    <w:ind/>
                    <w:rPr/>
                  </w:pPr>
                  <w:r/>
                  <w:r/>
                </w:p>
              </w:tc>
            </w:tr>
            <w:tr>
              <w:trPr/>
              <w:tc>
                <w:tcPr>
                  <w:tcBorders/>
                  <w:textDirection w:val="lrTb"/>
                  <w:noWrap w:val="false"/>
                </w:tcPr>
                <w:p>
                  <w:pPr>
                    <w:pStyle w:val="907"/>
                    <w:pBdr/>
                    <w:spacing/>
                    <w:ind/>
                    <w:jc w:val="center"/>
                    <w:rPr/>
                  </w:pPr>
                  <w:r>
                    <w:t xml:space="preserve">2021-12-23</w:t>
                  </w:r>
                  <w:r/>
                </w:p>
              </w:tc>
              <w:tc>
                <w:tcPr>
                  <w:tcBorders/>
                  <w:textDirection w:val="lrTb"/>
                  <w:noWrap w:val="false"/>
                </w:tcPr>
                <w:p>
                  <w:pPr>
                    <w:pStyle w:val="907"/>
                    <w:pBdr/>
                    <w:spacing/>
                    <w:ind/>
                    <w:jc w:val="center"/>
                    <w:rPr/>
                  </w:pPr>
                  <w:r>
                    <w:t xml:space="preserve">14.50</w:t>
                  </w:r>
                  <w:r/>
                </w:p>
              </w:tc>
              <w:tc>
                <w:tcPr>
                  <w:tcBorders/>
                  <w:textDirection w:val="lrTb"/>
                  <w:noWrap w:val="false"/>
                </w:tcPr>
                <w:p>
                  <w:pPr>
                    <w:pStyle w:val="907"/>
                    <w:pBdr/>
                    <w:spacing/>
                    <w:ind/>
                    <w:jc w:val="center"/>
                    <w:rPr/>
                  </w:pPr>
                  <w:r>
                    <w:t xml:space="preserve">−6.2</w:t>
                  </w:r>
                  <w:r/>
                </w:p>
              </w:tc>
              <w:tc>
                <w:tcPr>
                  <w:tcBorders/>
                  <w:textDirection w:val="lrTb"/>
                  <w:noWrap w:val="false"/>
                </w:tcPr>
                <w:p>
                  <w:pPr>
                    <w:pStyle w:val="907"/>
                    <w:pBdr/>
                    <w:spacing/>
                    <w:ind/>
                    <w:jc w:val="center"/>
                    <w:rPr/>
                  </w:pPr>
                  <w:r>
                    <w:t xml:space="preserve">−5.3</w:t>
                  </w:r>
                  <w:r/>
                </w:p>
              </w:tc>
              <w:tc>
                <w:tcPr>
                  <w:tcBorders/>
                  <w:textDirection w:val="lrTb"/>
                  <w:noWrap w:val="false"/>
                </w:tcPr>
                <w:p>
                  <w:pPr>
                    <w:pStyle w:val="907"/>
                    <w:pBdr/>
                    <w:spacing/>
                    <w:ind/>
                    <w:jc w:val="center"/>
                    <w:rPr/>
                  </w:pPr>
                  <w:r>
                    <w:t xml:space="preserve">−4.6</w:t>
                  </w:r>
                  <w:r/>
                </w:p>
              </w:tc>
              <w:tc>
                <w:tcPr>
                  <w:tcBorders/>
                  <w:textDirection w:val="lrTb"/>
                  <w:noWrap w:val="false"/>
                </w:tcPr>
                <w:p>
                  <w:pPr>
                    <w:pStyle w:val="907"/>
                    <w:pBdr/>
                    <w:spacing/>
                    <w:ind/>
                    <w:jc w:val="center"/>
                    <w:rPr/>
                  </w:pPr>
                  <w:r>
                    <w:t xml:space="preserve">0.6</w:t>
                  </w:r>
                  <w:r/>
                </w:p>
              </w:tc>
              <w:tc>
                <w:tcPr>
                  <w:tcBorders/>
                  <w:textDirection w:val="lrTb"/>
                  <w:noWrap w:val="false"/>
                </w:tcPr>
                <w:p>
                  <w:pPr>
                    <w:pStyle w:val="907"/>
                    <w:pBdr/>
                    <w:spacing/>
                    <w:ind/>
                    <w:jc w:val="center"/>
                    <w:rPr/>
                  </w:pPr>
                  <w:r>
                    <w:t xml:space="preserve">3.1</w:t>
                  </w:r>
                  <w:r/>
                </w:p>
              </w:tc>
              <w:tc>
                <w:tcPr>
                  <w:tcBorders/>
                  <w:textDirection w:val="lrTb"/>
                  <w:noWrap w:val="false"/>
                </w:tcPr>
                <w:p>
                  <w:pPr>
                    <w:pStyle w:val="907"/>
                    <w:pBdr/>
                    <w:spacing/>
                    <w:ind/>
                    <w:jc w:val="center"/>
                    <w:rPr/>
                  </w:pPr>
                  <w:r>
                    <w:t xml:space="preserve">4.6</w:t>
                  </w:r>
                  <w:r/>
                </w:p>
              </w:tc>
              <w:tc>
                <w:tcPr>
                  <w:tcBorders/>
                  <w:textDirection w:val="lrTb"/>
                  <w:noWrap w:val="false"/>
                </w:tcPr>
                <w:p>
                  <w:pPr>
                    <w:pStyle w:val="907"/>
                    <w:pBdr/>
                    <w:spacing/>
                    <w:ind/>
                    <w:jc w:val="center"/>
                    <w:rPr/>
                  </w:pPr>
                  <w:r>
                    <w:t xml:space="preserve">0.7</w:t>
                  </w:r>
                  <w:r/>
                </w:p>
              </w:tc>
              <w:tc>
                <w:tcPr>
                  <w:tcBorders/>
                  <w:textDirection w:val="lrTb"/>
                  <w:noWrap w:val="false"/>
                </w:tcPr>
                <w:p>
                  <w:pPr>
                    <w:pStyle w:val="907"/>
                    <w:pBdr/>
                    <w:spacing/>
                    <w:ind/>
                    <w:jc w:val="center"/>
                    <w:rPr/>
                  </w:pPr>
                  <w:r>
                    <w:t xml:space="preserve">0.8</w:t>
                  </w:r>
                  <w:r/>
                </w:p>
              </w:tc>
              <w:tc>
                <w:tcPr>
                  <w:tcBorders/>
                  <w:textDirection w:val="lrTb"/>
                  <w:noWrap w:val="false"/>
                </w:tcPr>
                <w:p>
                  <w:pPr>
                    <w:pStyle w:val="907"/>
                    <w:pBdr/>
                    <w:spacing/>
                    <w:ind/>
                    <w:jc w:val="center"/>
                    <w:rPr/>
                  </w:pPr>
                  <w:r>
                    <w:t xml:space="preserve">1.0</w:t>
                  </w:r>
                  <w:r/>
                </w:p>
              </w:tc>
              <w:tc>
                <w:tcPr>
                  <w:tcBorders/>
                  <w:textDirection w:val="lrTb"/>
                  <w:noWrap w:val="false"/>
                </w:tcPr>
                <w:p>
                  <w:pPr>
                    <w:pStyle w:val="907"/>
                    <w:pBdr/>
                    <w:spacing/>
                    <w:ind/>
                    <w:jc w:val="center"/>
                    <w:rPr/>
                  </w:pPr>
                  <w:r>
                    <w:t xml:space="preserve">21.7</w:t>
                  </w:r>
                  <w:r/>
                </w:p>
              </w:tc>
            </w:tr>
            <w:tr>
              <w:trPr/>
              <w:tc>
                <w:tcPr>
                  <w:tcBorders/>
                  <w:textDirection w:val="lrTb"/>
                  <w:noWrap w:val="false"/>
                </w:tcPr>
                <w:p>
                  <w:pPr>
                    <w:pStyle w:val="907"/>
                    <w:pBdr/>
                    <w:spacing/>
                    <w:ind/>
                    <w:jc w:val="center"/>
                    <w:rPr/>
                  </w:pPr>
                  <w:r>
                    <w:t xml:space="preserve">2022-01-02</w:t>
                  </w:r>
                  <w:r/>
                </w:p>
              </w:tc>
              <w:tc>
                <w:tcPr>
                  <w:tcBorders/>
                  <w:textDirection w:val="lrTb"/>
                  <w:noWrap w:val="false"/>
                </w:tcPr>
                <w:p>
                  <w:pPr>
                    <w:pStyle w:val="907"/>
                    <w:pBdr/>
                    <w:spacing/>
                    <w:ind/>
                    <w:jc w:val="center"/>
                    <w:rPr/>
                  </w:pPr>
                  <w:r>
                    <w:t xml:space="preserve">145.00</w:t>
                  </w:r>
                  <w:r/>
                </w:p>
              </w:tc>
              <w:tc>
                <w:tcPr>
                  <w:tcBorders/>
                  <w:textDirection w:val="lrTb"/>
                  <w:noWrap w:val="false"/>
                </w:tcPr>
                <w:p>
                  <w:pPr>
                    <w:pStyle w:val="907"/>
                    <w:pBdr/>
                    <w:spacing/>
                    <w:ind/>
                    <w:jc w:val="center"/>
                    <w:rPr/>
                  </w:pPr>
                  <w:r>
                    <w:t xml:space="preserve">−15.9</w:t>
                  </w:r>
                  <w:r/>
                </w:p>
              </w:tc>
              <w:tc>
                <w:tcPr>
                  <w:tcBorders/>
                  <w:textDirection w:val="lrTb"/>
                  <w:noWrap w:val="false"/>
                </w:tcPr>
                <w:p>
                  <w:pPr>
                    <w:pStyle w:val="907"/>
                    <w:pBdr/>
                    <w:spacing/>
                    <w:ind/>
                    <w:jc w:val="center"/>
                    <w:rPr/>
                  </w:pPr>
                  <w:r>
                    <w:t xml:space="preserve">−10.6</w:t>
                  </w:r>
                  <w:r/>
                </w:p>
              </w:tc>
              <w:tc>
                <w:tcPr>
                  <w:tcBorders/>
                  <w:textDirection w:val="lrTb"/>
                  <w:noWrap w:val="false"/>
                </w:tcPr>
                <w:p>
                  <w:pPr>
                    <w:pStyle w:val="907"/>
                    <w:pBdr/>
                    <w:spacing/>
                    <w:ind/>
                    <w:jc w:val="center"/>
                    <w:rPr/>
                  </w:pPr>
                  <w:r>
                    <w:t xml:space="preserve">−5.8</w:t>
                  </w:r>
                  <w:r/>
                </w:p>
              </w:tc>
              <w:tc>
                <w:tcPr>
                  <w:tcBorders/>
                  <w:textDirection w:val="lrTb"/>
                  <w:noWrap w:val="false"/>
                </w:tcPr>
                <w:p>
                  <w:pPr>
                    <w:pStyle w:val="907"/>
                    <w:pBdr/>
                    <w:spacing/>
                    <w:ind/>
                    <w:jc w:val="center"/>
                    <w:rPr/>
                  </w:pPr>
                  <w:r>
                    <w:t xml:space="preserve">0.2</w:t>
                  </w:r>
                  <w:r/>
                </w:p>
              </w:tc>
              <w:tc>
                <w:tcPr>
                  <w:tcBorders/>
                  <w:textDirection w:val="lrTb"/>
                  <w:noWrap w:val="false"/>
                </w:tcPr>
                <w:p>
                  <w:pPr>
                    <w:pStyle w:val="907"/>
                    <w:pBdr/>
                    <w:spacing/>
                    <w:ind/>
                    <w:jc w:val="center"/>
                    <w:rPr/>
                  </w:pPr>
                  <w:r>
                    <w:t xml:space="preserve">1.9</w:t>
                  </w:r>
                  <w:r/>
                </w:p>
              </w:tc>
              <w:tc>
                <w:tcPr>
                  <w:tcBorders/>
                  <w:textDirection w:val="lrTb"/>
                  <w:noWrap w:val="false"/>
                </w:tcPr>
                <w:p>
                  <w:pPr>
                    <w:pStyle w:val="907"/>
                    <w:pBdr/>
                    <w:spacing/>
                    <w:ind/>
                    <w:jc w:val="center"/>
                    <w:rPr/>
                  </w:pPr>
                  <w:r>
                    <w:t xml:space="preserve">4.2</w:t>
                  </w:r>
                  <w:r/>
                </w:p>
              </w:tc>
              <w:tc>
                <w:tcPr>
                  <w:tcBorders/>
                  <w:textDirection w:val="lrTb"/>
                  <w:noWrap w:val="false"/>
                </w:tcPr>
                <w:p>
                  <w:pPr>
                    <w:pStyle w:val="907"/>
                    <w:pBdr/>
                    <w:spacing/>
                    <w:ind/>
                    <w:jc w:val="center"/>
                    <w:rPr/>
                  </w:pPr>
                  <w:r>
                    <w:t xml:space="preserve">0.1</w:t>
                  </w:r>
                  <w:r/>
                </w:p>
              </w:tc>
              <w:tc>
                <w:tcPr>
                  <w:tcBorders/>
                  <w:textDirection w:val="lrTb"/>
                  <w:noWrap w:val="false"/>
                </w:tcPr>
                <w:p>
                  <w:pPr>
                    <w:pStyle w:val="907"/>
                    <w:pBdr/>
                    <w:spacing/>
                    <w:ind/>
                    <w:jc w:val="center"/>
                    <w:rPr/>
                  </w:pPr>
                  <w:r>
                    <w:t xml:space="preserve">0.7</w:t>
                  </w:r>
                  <w:r/>
                </w:p>
              </w:tc>
              <w:tc>
                <w:tcPr>
                  <w:tcBorders/>
                  <w:textDirection w:val="lrTb"/>
                  <w:noWrap w:val="false"/>
                </w:tcPr>
                <w:p>
                  <w:pPr>
                    <w:pStyle w:val="907"/>
                    <w:pBdr/>
                    <w:spacing/>
                    <w:ind/>
                    <w:jc w:val="center"/>
                    <w:rPr/>
                  </w:pPr>
                  <w:r>
                    <w:t xml:space="preserve">1.0</w:t>
                  </w:r>
                  <w:r/>
                </w:p>
              </w:tc>
              <w:tc>
                <w:tcPr>
                  <w:tcBorders/>
                  <w:textDirection w:val="lrTb"/>
                  <w:noWrap w:val="false"/>
                </w:tcPr>
                <w:p>
                  <w:pPr>
                    <w:pStyle w:val="907"/>
                    <w:pBdr/>
                    <w:spacing/>
                    <w:ind/>
                    <w:jc w:val="center"/>
                    <w:rPr/>
                  </w:pPr>
                  <w:r>
                    <w:t xml:space="preserve">32.9</w:t>
                  </w:r>
                  <w:r/>
                </w:p>
              </w:tc>
            </w:tr>
            <w:tr>
              <w:trPr/>
              <w:tc>
                <w:tcPr>
                  <w:tcBorders/>
                  <w:textDirection w:val="lrTb"/>
                  <w:noWrap w:val="false"/>
                </w:tcPr>
                <w:p>
                  <w:pPr>
                    <w:pStyle w:val="907"/>
                    <w:pBdr/>
                    <w:spacing/>
                    <w:ind/>
                    <w:jc w:val="center"/>
                    <w:rPr/>
                  </w:pPr>
                  <w:r>
                    <w:t xml:space="preserve">2022-01-17</w:t>
                  </w:r>
                  <w:r/>
                </w:p>
              </w:tc>
              <w:tc>
                <w:tcPr>
                  <w:tcBorders/>
                  <w:textDirection w:val="lrTb"/>
                  <w:noWrap w:val="false"/>
                </w:tcPr>
                <w:p>
                  <w:pPr>
                    <w:pStyle w:val="907"/>
                    <w:pBdr/>
                    <w:spacing/>
                    <w:ind/>
                    <w:jc w:val="center"/>
                    <w:rPr/>
                  </w:pPr>
                  <w:r>
                    <w:t xml:space="preserve">11.50</w:t>
                  </w:r>
                  <w:r/>
                </w:p>
              </w:tc>
              <w:tc>
                <w:tcPr>
                  <w:tcBorders/>
                  <w:textDirection w:val="lrTb"/>
                  <w:noWrap w:val="false"/>
                </w:tcPr>
                <w:p>
                  <w:pPr>
                    <w:pStyle w:val="907"/>
                    <w:pBdr/>
                    <w:spacing/>
                    <w:ind/>
                    <w:jc w:val="center"/>
                    <w:rPr/>
                  </w:pPr>
                  <w:r>
                    <w:t xml:space="preserve">−14.8</w:t>
                  </w:r>
                  <w:r/>
                </w:p>
              </w:tc>
              <w:tc>
                <w:tcPr>
                  <w:tcBorders/>
                  <w:textDirection w:val="lrTb"/>
                  <w:noWrap w:val="false"/>
                </w:tcPr>
                <w:p>
                  <w:pPr>
                    <w:pStyle w:val="907"/>
                    <w:pBdr/>
                    <w:spacing/>
                    <w:ind/>
                    <w:jc w:val="center"/>
                    <w:rPr/>
                  </w:pPr>
                  <w:r>
                    <w:t xml:space="preserve">−7.8</w:t>
                  </w:r>
                  <w:r/>
                </w:p>
              </w:tc>
              <w:tc>
                <w:tcPr>
                  <w:tcBorders/>
                  <w:textDirection w:val="lrTb"/>
                  <w:noWrap w:val="false"/>
                </w:tcPr>
                <w:p>
                  <w:pPr>
                    <w:pStyle w:val="907"/>
                    <w:pBdr/>
                    <w:spacing/>
                    <w:ind/>
                    <w:jc w:val="center"/>
                    <w:rPr/>
                  </w:pPr>
                  <w:r>
                    <w:t xml:space="preserve">−0.8</w:t>
                  </w:r>
                  <w:r/>
                </w:p>
              </w:tc>
              <w:tc>
                <w:tcPr>
                  <w:tcBorders/>
                  <w:textDirection w:val="lrTb"/>
                  <w:noWrap w:val="false"/>
                </w:tcPr>
                <w:p>
                  <w:pPr>
                    <w:pStyle w:val="907"/>
                    <w:pBdr/>
                    <w:spacing/>
                    <w:ind/>
                    <w:jc w:val="center"/>
                    <w:rPr/>
                  </w:pPr>
                  <w:r>
                    <w:t xml:space="preserve">0.2</w:t>
                  </w:r>
                  <w:r/>
                </w:p>
              </w:tc>
              <w:tc>
                <w:tcPr>
                  <w:tcBorders/>
                  <w:textDirection w:val="lrTb"/>
                  <w:noWrap w:val="false"/>
                </w:tcPr>
                <w:p>
                  <w:pPr>
                    <w:pStyle w:val="907"/>
                    <w:pBdr/>
                    <w:spacing/>
                    <w:ind/>
                    <w:jc w:val="center"/>
                    <w:rPr/>
                  </w:pPr>
                  <w:r>
                    <w:t xml:space="preserve">1.1</w:t>
                  </w:r>
                  <w:r/>
                </w:p>
              </w:tc>
              <w:tc>
                <w:tcPr>
                  <w:tcBorders/>
                  <w:textDirection w:val="lrTb"/>
                  <w:noWrap w:val="false"/>
                </w:tcPr>
                <w:p>
                  <w:pPr>
                    <w:pStyle w:val="907"/>
                    <w:pBdr/>
                    <w:spacing/>
                    <w:ind/>
                    <w:jc w:val="center"/>
                    <w:rPr/>
                  </w:pPr>
                  <w:r>
                    <w:t xml:space="preserve">1.8</w:t>
                  </w:r>
                  <w:r/>
                </w:p>
              </w:tc>
              <w:tc>
                <w:tcPr>
                  <w:tcBorders/>
                  <w:textDirection w:val="lrTb"/>
                  <w:noWrap w:val="false"/>
                </w:tcPr>
                <w:p>
                  <w:pPr>
                    <w:pStyle w:val="907"/>
                    <w:pBdr/>
                    <w:spacing/>
                    <w:ind/>
                    <w:jc w:val="center"/>
                    <w:rPr/>
                  </w:pPr>
                  <w:r>
                    <w:t xml:space="preserve">0.0</w:t>
                  </w:r>
                  <w:r/>
                </w:p>
              </w:tc>
              <w:tc>
                <w:tcPr>
                  <w:tcBorders/>
                  <w:textDirection w:val="lrTb"/>
                  <w:noWrap w:val="false"/>
                </w:tcPr>
                <w:p>
                  <w:pPr>
                    <w:pStyle w:val="907"/>
                    <w:pBdr/>
                    <w:spacing/>
                    <w:ind/>
                    <w:jc w:val="center"/>
                    <w:rPr/>
                  </w:pPr>
                  <w:r>
                    <w:t xml:space="preserve">0.6</w:t>
                  </w:r>
                  <w:r/>
                </w:p>
              </w:tc>
              <w:tc>
                <w:tcPr>
                  <w:tcBorders/>
                  <w:textDirection w:val="lrTb"/>
                  <w:noWrap w:val="false"/>
                </w:tcPr>
                <w:p>
                  <w:pPr>
                    <w:pStyle w:val="907"/>
                    <w:pBdr/>
                    <w:spacing/>
                    <w:ind/>
                    <w:jc w:val="center"/>
                    <w:rPr/>
                  </w:pPr>
                  <w:r>
                    <w:t xml:space="preserve">1.0</w:t>
                  </w:r>
                  <w:r/>
                </w:p>
              </w:tc>
              <w:tc>
                <w:tcPr>
                  <w:tcBorders/>
                  <w:textDirection w:val="lrTb"/>
                  <w:noWrap w:val="false"/>
                </w:tcPr>
                <w:p>
                  <w:pPr>
                    <w:pStyle w:val="907"/>
                    <w:pBdr/>
                    <w:spacing/>
                    <w:ind/>
                    <w:jc w:val="center"/>
                    <w:rPr/>
                  </w:pPr>
                  <w:r>
                    <w:t xml:space="preserve">12.9</w:t>
                  </w:r>
                  <w:r/>
                </w:p>
              </w:tc>
            </w:tr>
            <w:tr>
              <w:trPr/>
              <w:tc>
                <w:tcPr>
                  <w:tcBorders/>
                  <w:textDirection w:val="lrTb"/>
                  <w:noWrap w:val="false"/>
                </w:tcPr>
                <w:p>
                  <w:pPr>
                    <w:pStyle w:val="907"/>
                    <w:pBdr/>
                    <w:spacing/>
                    <w:ind/>
                    <w:jc w:val="center"/>
                    <w:rPr/>
                  </w:pPr>
                  <w:r>
                    <w:t xml:space="preserve">2022-01-31</w:t>
                  </w:r>
                  <w:r/>
                </w:p>
              </w:tc>
              <w:tc>
                <w:tcPr>
                  <w:tcBorders/>
                  <w:textDirection w:val="lrTb"/>
                  <w:noWrap w:val="false"/>
                </w:tcPr>
                <w:p>
                  <w:pPr>
                    <w:pStyle w:val="907"/>
                    <w:pBdr/>
                    <w:spacing/>
                    <w:ind/>
                    <w:jc w:val="center"/>
                    <w:rPr/>
                  </w:pPr>
                  <w:r>
                    <w:t xml:space="preserve">25.75</w:t>
                  </w:r>
                  <w:r/>
                </w:p>
              </w:tc>
              <w:tc>
                <w:tcPr>
                  <w:tcBorders/>
                  <w:textDirection w:val="lrTb"/>
                  <w:noWrap w:val="false"/>
                </w:tcPr>
                <w:p>
                  <w:pPr>
                    <w:pStyle w:val="907"/>
                    <w:pBdr/>
                    <w:spacing/>
                    <w:ind/>
                    <w:jc w:val="center"/>
                    <w:rPr/>
                  </w:pPr>
                  <w:r>
                    <w:t xml:space="preserve">−24.5</w:t>
                  </w:r>
                  <w:r/>
                </w:p>
              </w:tc>
              <w:tc>
                <w:tcPr>
                  <w:tcBorders/>
                  <w:textDirection w:val="lrTb"/>
                  <w:noWrap w:val="false"/>
                </w:tcPr>
                <w:p>
                  <w:pPr>
                    <w:pStyle w:val="907"/>
                    <w:pBdr/>
                    <w:spacing/>
                    <w:ind/>
                    <w:jc w:val="center"/>
                    <w:rPr/>
                  </w:pPr>
                  <w:r>
                    <w:t xml:space="preserve">−12.1</w:t>
                  </w:r>
                  <w:r/>
                </w:p>
              </w:tc>
              <w:tc>
                <w:tcPr>
                  <w:tcBorders/>
                  <w:textDirection w:val="lrTb"/>
                  <w:noWrap w:val="false"/>
                </w:tcPr>
                <w:p>
                  <w:pPr>
                    <w:pStyle w:val="907"/>
                    <w:pBdr/>
                    <w:spacing/>
                    <w:ind/>
                    <w:jc w:val="center"/>
                    <w:rPr/>
                  </w:pPr>
                  <w:r>
                    <w:t xml:space="preserve">−6.4</w:t>
                  </w:r>
                  <w:r/>
                </w:p>
              </w:tc>
              <w:tc>
                <w:tcPr>
                  <w:tcBorders/>
                  <w:textDirection w:val="lrTb"/>
                  <w:noWrap w:val="false"/>
                </w:tcPr>
                <w:p>
                  <w:pPr>
                    <w:pStyle w:val="907"/>
                    <w:pBdr/>
                    <w:spacing/>
                    <w:ind/>
                    <w:jc w:val="center"/>
                    <w:rPr/>
                  </w:pPr>
                  <w:r>
                    <w:t xml:space="preserve">0.1</w:t>
                  </w:r>
                  <w:r/>
                </w:p>
              </w:tc>
              <w:tc>
                <w:tcPr>
                  <w:tcBorders/>
                  <w:textDirection w:val="lrTb"/>
                  <w:noWrap w:val="false"/>
                </w:tcPr>
                <w:p>
                  <w:pPr>
                    <w:pStyle w:val="907"/>
                    <w:pBdr/>
                    <w:spacing/>
                    <w:ind/>
                    <w:jc w:val="center"/>
                    <w:rPr/>
                  </w:pPr>
                  <w:r>
                    <w:t xml:space="preserve">1.0</w:t>
                  </w:r>
                  <w:r/>
                </w:p>
              </w:tc>
              <w:tc>
                <w:tcPr>
                  <w:tcBorders/>
                  <w:textDirection w:val="lrTb"/>
                  <w:noWrap w:val="false"/>
                </w:tcPr>
                <w:p>
                  <w:pPr>
                    <w:pStyle w:val="907"/>
                    <w:pBdr/>
                    <w:spacing/>
                    <w:ind/>
                    <w:jc w:val="center"/>
                    <w:rPr/>
                  </w:pPr>
                  <w:r>
                    <w:t xml:space="preserve">1.7</w:t>
                  </w:r>
                  <w:r/>
                </w:p>
              </w:tc>
              <w:tc>
                <w:tcPr>
                  <w:tcBorders/>
                  <w:textDirection w:val="lrTb"/>
                  <w:noWrap w:val="false"/>
                </w:tcPr>
                <w:p>
                  <w:pPr>
                    <w:pStyle w:val="907"/>
                    <w:pBdr/>
                    <w:spacing/>
                    <w:ind/>
                    <w:jc w:val="center"/>
                    <w:rPr/>
                  </w:pPr>
                  <w:r>
                    <w:t xml:space="preserve">0.2</w:t>
                  </w:r>
                  <w:r/>
                </w:p>
              </w:tc>
              <w:tc>
                <w:tcPr>
                  <w:tcBorders/>
                  <w:textDirection w:val="lrTb"/>
                  <w:noWrap w:val="false"/>
                </w:tcPr>
                <w:p>
                  <w:pPr>
                    <w:pStyle w:val="907"/>
                    <w:pBdr/>
                    <w:spacing/>
                    <w:ind/>
                    <w:jc w:val="center"/>
                    <w:rPr/>
                  </w:pPr>
                  <w:r>
                    <w:t xml:space="preserve">0.7</w:t>
                  </w:r>
                  <w:r/>
                </w:p>
              </w:tc>
              <w:tc>
                <w:tcPr>
                  <w:tcBorders/>
                  <w:textDirection w:val="lrTb"/>
                  <w:noWrap w:val="false"/>
                </w:tcPr>
                <w:p>
                  <w:pPr>
                    <w:pStyle w:val="907"/>
                    <w:pBdr/>
                    <w:spacing/>
                    <w:ind/>
                    <w:jc w:val="center"/>
                    <w:rPr/>
                  </w:pPr>
                  <w:r>
                    <w:t xml:space="preserve">1.0</w:t>
                  </w:r>
                  <w:r/>
                </w:p>
              </w:tc>
              <w:tc>
                <w:tcPr>
                  <w:tcBorders/>
                  <w:textDirection w:val="lrTb"/>
                  <w:noWrap w:val="false"/>
                </w:tcPr>
                <w:p>
                  <w:pPr>
                    <w:pStyle w:val="907"/>
                    <w:pBdr/>
                    <w:spacing/>
                    <w:ind/>
                    <w:jc w:val="center"/>
                    <w:rPr/>
                  </w:pPr>
                  <w:r>
                    <w:t xml:space="preserve">9.1</w:t>
                  </w:r>
                  <w:r/>
                </w:p>
              </w:tc>
            </w:tr>
            <w:tr>
              <w:trPr/>
              <w:tc>
                <w:tcPr>
                  <w:tcBorders/>
                  <w:textDirection w:val="lrTb"/>
                  <w:noWrap w:val="false"/>
                </w:tcPr>
                <w:p>
                  <w:pPr>
                    <w:pStyle w:val="907"/>
                    <w:pBdr/>
                    <w:spacing/>
                    <w:ind/>
                    <w:jc w:val="center"/>
                    <w:rPr/>
                  </w:pPr>
                  <w:r>
                    <w:t xml:space="preserve">2022-02-14</w:t>
                  </w:r>
                  <w:r/>
                </w:p>
              </w:tc>
              <w:tc>
                <w:tcPr>
                  <w:tcBorders/>
                  <w:textDirection w:val="lrTb"/>
                  <w:noWrap w:val="false"/>
                </w:tcPr>
                <w:p>
                  <w:pPr>
                    <w:pStyle w:val="907"/>
                    <w:pBdr/>
                    <w:spacing/>
                    <w:ind/>
                    <w:jc w:val="center"/>
                    <w:rPr/>
                  </w:pPr>
                  <w:r>
                    <w:t xml:space="preserve">2.25</w:t>
                  </w:r>
                  <w:r/>
                </w:p>
              </w:tc>
              <w:tc>
                <w:tcPr>
                  <w:tcBorders/>
                  <w:textDirection w:val="lrTb"/>
                  <w:noWrap w:val="false"/>
                </w:tcPr>
                <w:p>
                  <w:pPr>
                    <w:pStyle w:val="907"/>
                    <w:pBdr/>
                    <w:spacing/>
                    <w:ind/>
                    <w:jc w:val="center"/>
                    <w:rPr/>
                  </w:pPr>
                  <w:r>
                    <w:t xml:space="preserve">−9.9</w:t>
                  </w:r>
                  <w:r/>
                </w:p>
              </w:tc>
              <w:tc>
                <w:tcPr>
                  <w:tcBorders/>
                  <w:textDirection w:val="lrTb"/>
                  <w:noWrap w:val="false"/>
                </w:tcPr>
                <w:p>
                  <w:pPr>
                    <w:pStyle w:val="907"/>
                    <w:pBdr/>
                    <w:spacing/>
                    <w:ind/>
                    <w:jc w:val="center"/>
                    <w:rPr/>
                  </w:pPr>
                  <w:r>
                    <w:t xml:space="preserve">−9.0</w:t>
                  </w:r>
                  <w:r/>
                </w:p>
              </w:tc>
              <w:tc>
                <w:tcPr>
                  <w:tcBorders/>
                  <w:textDirection w:val="lrTb"/>
                  <w:noWrap w:val="false"/>
                </w:tcPr>
                <w:p>
                  <w:pPr>
                    <w:pStyle w:val="907"/>
                    <w:pBdr/>
                    <w:spacing/>
                    <w:ind/>
                    <w:jc w:val="center"/>
                    <w:rPr/>
                  </w:pPr>
                  <w:r>
                    <w:t xml:space="preserve">−8.5</w:t>
                  </w:r>
                  <w:r/>
                </w:p>
              </w:tc>
              <w:tc>
                <w:tcPr>
                  <w:tcBorders/>
                  <w:textDirection w:val="lrTb"/>
                  <w:noWrap w:val="false"/>
                </w:tcPr>
                <w:p>
                  <w:pPr>
                    <w:pStyle w:val="907"/>
                    <w:pBdr/>
                    <w:spacing/>
                    <w:ind/>
                    <w:jc w:val="center"/>
                    <w:rPr/>
                  </w:pPr>
                  <w:r>
                    <w:t xml:space="preserve">0.4</w:t>
                  </w:r>
                  <w:r/>
                </w:p>
              </w:tc>
              <w:tc>
                <w:tcPr>
                  <w:tcBorders/>
                  <w:textDirection w:val="lrTb"/>
                  <w:noWrap w:val="false"/>
                </w:tcPr>
                <w:p>
                  <w:pPr>
                    <w:pStyle w:val="907"/>
                    <w:pBdr/>
                    <w:spacing/>
                    <w:ind/>
                    <w:jc w:val="center"/>
                    <w:rPr/>
                  </w:pPr>
                  <w:r>
                    <w:t xml:space="preserve">0.8</w:t>
                  </w:r>
                  <w:r/>
                </w:p>
              </w:tc>
              <w:tc>
                <w:tcPr>
                  <w:tcBorders/>
                  <w:textDirection w:val="lrTb"/>
                  <w:noWrap w:val="false"/>
                </w:tcPr>
                <w:p>
                  <w:pPr>
                    <w:pStyle w:val="907"/>
                    <w:pBdr/>
                    <w:spacing/>
                    <w:ind/>
                    <w:jc w:val="center"/>
                    <w:rPr/>
                  </w:pPr>
                  <w:r>
                    <w:t xml:space="preserve">1.2</w:t>
                  </w:r>
                  <w:r/>
                </w:p>
              </w:tc>
              <w:tc>
                <w:tcPr>
                  <w:tcBorders/>
                  <w:textDirection w:val="lrTb"/>
                  <w:noWrap w:val="false"/>
                </w:tcPr>
                <w:p>
                  <w:pPr>
                    <w:pStyle w:val="907"/>
                    <w:pBdr/>
                    <w:spacing/>
                    <w:ind/>
                    <w:jc w:val="center"/>
                    <w:rPr/>
                  </w:pPr>
                  <w:r>
                    <w:t xml:space="preserve">0.2</w:t>
                  </w:r>
                  <w:r/>
                </w:p>
              </w:tc>
              <w:tc>
                <w:tcPr>
                  <w:tcBorders/>
                  <w:textDirection w:val="lrTb"/>
                  <w:noWrap w:val="false"/>
                </w:tcPr>
                <w:p>
                  <w:pPr>
                    <w:pStyle w:val="907"/>
                    <w:pBdr/>
                    <w:spacing/>
                    <w:ind/>
                    <w:jc w:val="center"/>
                    <w:rPr/>
                  </w:pPr>
                  <w:r>
                    <w:t xml:space="preserve">0.5</w:t>
                  </w:r>
                  <w:r/>
                </w:p>
              </w:tc>
              <w:tc>
                <w:tcPr>
                  <w:tcBorders/>
                  <w:textDirection w:val="lrTb"/>
                  <w:noWrap w:val="false"/>
                </w:tcPr>
                <w:p>
                  <w:pPr>
                    <w:pStyle w:val="907"/>
                    <w:pBdr/>
                    <w:spacing/>
                    <w:ind/>
                    <w:jc w:val="center"/>
                    <w:rPr/>
                  </w:pPr>
                  <w:r>
                    <w:t xml:space="preserve">0.8</w:t>
                  </w:r>
                  <w:r/>
                </w:p>
              </w:tc>
              <w:tc>
                <w:tcPr>
                  <w:tcBorders/>
                  <w:textDirection w:val="lrTb"/>
                  <w:noWrap w:val="false"/>
                </w:tcPr>
                <w:p>
                  <w:pPr>
                    <w:pStyle w:val="907"/>
                    <w:pBdr/>
                    <w:spacing/>
                    <w:ind/>
                    <w:jc w:val="center"/>
                    <w:rPr/>
                  </w:pPr>
                  <w:r>
                    <w:t xml:space="preserve">1.7</w:t>
                  </w:r>
                  <w:r/>
                </w:p>
              </w:tc>
            </w:tr>
            <w:tr>
              <w:trPr/>
              <w:tc>
                <w:tcPr>
                  <w:tcBorders/>
                  <w:textDirection w:val="lrTb"/>
                  <w:noWrap w:val="false"/>
                </w:tcPr>
                <w:p>
                  <w:pPr>
                    <w:pStyle w:val="907"/>
                    <w:pBdr/>
                    <w:spacing/>
                    <w:ind/>
                    <w:jc w:val="center"/>
                    <w:rPr/>
                  </w:pPr>
                  <w:r>
                    <w:t xml:space="preserve">2022-02-19</w:t>
                  </w:r>
                  <w:r/>
                </w:p>
              </w:tc>
              <w:tc>
                <w:tcPr>
                  <w:tcBorders/>
                  <w:textDirection w:val="lrTb"/>
                  <w:noWrap w:val="false"/>
                </w:tcPr>
                <w:p>
                  <w:pPr>
                    <w:pStyle w:val="907"/>
                    <w:pBdr/>
                    <w:spacing/>
                    <w:ind/>
                    <w:jc w:val="center"/>
                    <w:rPr/>
                  </w:pPr>
                  <w:r>
                    <w:t xml:space="preserve">8.25</w:t>
                  </w:r>
                  <w:r/>
                </w:p>
              </w:tc>
              <w:tc>
                <w:tcPr>
                  <w:tcBorders/>
                  <w:textDirection w:val="lrTb"/>
                  <w:noWrap w:val="false"/>
                </w:tcPr>
                <w:p>
                  <w:pPr>
                    <w:pStyle w:val="907"/>
                    <w:pBdr/>
                    <w:spacing/>
                    <w:ind/>
                    <w:jc w:val="center"/>
                    <w:rPr/>
                  </w:pPr>
                  <w:r>
                    <w:t xml:space="preserve">−4.7</w:t>
                  </w:r>
                  <w:r/>
                </w:p>
              </w:tc>
              <w:tc>
                <w:tcPr>
                  <w:tcBorders/>
                  <w:textDirection w:val="lrTb"/>
                  <w:noWrap w:val="false"/>
                </w:tcPr>
                <w:p>
                  <w:pPr>
                    <w:pStyle w:val="907"/>
                    <w:pBdr/>
                    <w:spacing/>
                    <w:ind/>
                    <w:jc w:val="center"/>
                    <w:rPr/>
                  </w:pPr>
                  <w:r>
                    <w:t xml:space="preserve">−3.2</w:t>
                  </w:r>
                  <w:r/>
                </w:p>
              </w:tc>
              <w:tc>
                <w:tcPr>
                  <w:tcBorders/>
                  <w:textDirection w:val="lrTb"/>
                  <w:noWrap w:val="false"/>
                </w:tcPr>
                <w:p>
                  <w:pPr>
                    <w:pStyle w:val="907"/>
                    <w:pBdr/>
                    <w:spacing/>
                    <w:ind/>
                    <w:jc w:val="center"/>
                    <w:rPr/>
                  </w:pPr>
                  <w:r>
                    <w:t xml:space="preserve">−2.5</w:t>
                  </w:r>
                  <w:r/>
                </w:p>
              </w:tc>
              <w:tc>
                <w:tcPr>
                  <w:tcBorders/>
                  <w:textDirection w:val="lrTb"/>
                  <w:noWrap w:val="false"/>
                </w:tcPr>
                <w:p>
                  <w:pPr>
                    <w:pStyle w:val="907"/>
                    <w:pBdr/>
                    <w:spacing/>
                    <w:ind/>
                    <w:jc w:val="center"/>
                    <w:rPr/>
                  </w:pPr>
                  <w:r>
                    <w:t xml:space="preserve">1.3</w:t>
                  </w:r>
                  <w:r/>
                </w:p>
              </w:tc>
              <w:tc>
                <w:tcPr>
                  <w:tcBorders/>
                  <w:textDirection w:val="lrTb"/>
                  <w:noWrap w:val="false"/>
                </w:tcPr>
                <w:p>
                  <w:pPr>
                    <w:pStyle w:val="907"/>
                    <w:pBdr/>
                    <w:spacing/>
                    <w:ind/>
                    <w:jc w:val="center"/>
                    <w:rPr/>
                  </w:pPr>
                  <w:r>
                    <w:t xml:space="preserve">2.3</w:t>
                  </w:r>
                  <w:r/>
                </w:p>
              </w:tc>
              <w:tc>
                <w:tcPr>
                  <w:tcBorders/>
                  <w:textDirection w:val="lrTb"/>
                  <w:noWrap w:val="false"/>
                </w:tcPr>
                <w:p>
                  <w:pPr>
                    <w:pStyle w:val="907"/>
                    <w:pBdr/>
                    <w:spacing/>
                    <w:ind/>
                    <w:jc w:val="center"/>
                    <w:rPr/>
                  </w:pPr>
                  <w:r>
                    <w:t xml:space="preserve">3.6</w:t>
                  </w:r>
                  <w:r/>
                </w:p>
              </w:tc>
              <w:tc>
                <w:tcPr>
                  <w:tcBorders/>
                  <w:textDirection w:val="lrTb"/>
                  <w:noWrap w:val="false"/>
                </w:tcPr>
                <w:p>
                  <w:pPr>
                    <w:pStyle w:val="907"/>
                    <w:pBdr/>
                    <w:spacing/>
                    <w:ind/>
                    <w:jc w:val="center"/>
                    <w:rPr/>
                  </w:pPr>
                  <w:r>
                    <w:t xml:space="preserve">0.3</w:t>
                  </w:r>
                  <w:r/>
                </w:p>
              </w:tc>
              <w:tc>
                <w:tcPr>
                  <w:tcBorders/>
                  <w:textDirection w:val="lrTb"/>
                  <w:noWrap w:val="false"/>
                </w:tcPr>
                <w:p>
                  <w:pPr>
                    <w:pStyle w:val="907"/>
                    <w:pBdr/>
                    <w:spacing/>
                    <w:ind/>
                    <w:jc w:val="center"/>
                    <w:rPr/>
                  </w:pPr>
                  <w:r>
                    <w:t xml:space="preserve">0.6</w:t>
                  </w:r>
                  <w:r/>
                </w:p>
              </w:tc>
              <w:tc>
                <w:tcPr>
                  <w:tcBorders/>
                  <w:textDirection w:val="lrTb"/>
                  <w:noWrap w:val="false"/>
                </w:tcPr>
                <w:p>
                  <w:pPr>
                    <w:pStyle w:val="907"/>
                    <w:pBdr/>
                    <w:spacing/>
                    <w:ind/>
                    <w:jc w:val="center"/>
                    <w:rPr/>
                  </w:pPr>
                  <w:r>
                    <w:t xml:space="preserve">0.9</w:t>
                  </w:r>
                  <w:r/>
                </w:p>
              </w:tc>
              <w:tc>
                <w:tcPr>
                  <w:tcBorders/>
                  <w:textDirection w:val="lrTb"/>
                  <w:noWrap w:val="false"/>
                </w:tcPr>
                <w:p>
                  <w:pPr>
                    <w:pStyle w:val="907"/>
                    <w:pBdr/>
                    <w:spacing/>
                    <w:ind/>
                    <w:jc w:val="center"/>
                    <w:rPr/>
                  </w:pPr>
                  <w:r>
                    <w:t xml:space="preserve">11.1</w:t>
                  </w:r>
                  <w:r/>
                </w:p>
              </w:tc>
            </w:tr>
            <w:tr>
              <w:trPr/>
              <w:tc>
                <w:tcPr>
                  <w:tcBorders/>
                  <w:textDirection w:val="lrTb"/>
                  <w:noWrap w:val="false"/>
                </w:tcPr>
                <w:p>
                  <w:pPr>
                    <w:pStyle w:val="907"/>
                    <w:pBdr/>
                    <w:spacing/>
                    <w:ind/>
                    <w:jc w:val="center"/>
                    <w:rPr/>
                  </w:pPr>
                  <w:r>
                    <w:t xml:space="preserve">2022-03-01</w:t>
                  </w:r>
                  <w:r/>
                </w:p>
              </w:tc>
              <w:tc>
                <w:tcPr>
                  <w:tcBorders/>
                  <w:textDirection w:val="lrTb"/>
                  <w:noWrap w:val="false"/>
                </w:tcPr>
                <w:p>
                  <w:pPr>
                    <w:pStyle w:val="907"/>
                    <w:pBdr/>
                    <w:spacing/>
                    <w:ind/>
                    <w:jc w:val="center"/>
                    <w:rPr/>
                  </w:pPr>
                  <w:r>
                    <w:t xml:space="preserve">54.75</w:t>
                  </w:r>
                  <w:r/>
                </w:p>
              </w:tc>
              <w:tc>
                <w:tcPr>
                  <w:tcBorders/>
                  <w:textDirection w:val="lrTb"/>
                  <w:noWrap w:val="false"/>
                </w:tcPr>
                <w:p>
                  <w:pPr>
                    <w:pStyle w:val="907"/>
                    <w:pBdr/>
                    <w:spacing/>
                    <w:ind/>
                    <w:jc w:val="center"/>
                    <w:rPr/>
                  </w:pPr>
                  <w:r>
                    <w:t xml:space="preserve">−8.3</w:t>
                  </w:r>
                  <w:r/>
                </w:p>
              </w:tc>
              <w:tc>
                <w:tcPr>
                  <w:tcBorders/>
                  <w:textDirection w:val="lrTb"/>
                  <w:noWrap w:val="false"/>
                </w:tcPr>
                <w:p>
                  <w:pPr>
                    <w:pStyle w:val="907"/>
                    <w:pBdr/>
                    <w:spacing/>
                    <w:ind/>
                    <w:jc w:val="center"/>
                    <w:rPr/>
                  </w:pPr>
                  <w:r>
                    <w:t xml:space="preserve">−5.4</w:t>
                  </w:r>
                  <w:r/>
                </w:p>
              </w:tc>
              <w:tc>
                <w:tcPr>
                  <w:tcBorders/>
                  <w:textDirection w:val="lrTb"/>
                  <w:noWrap w:val="false"/>
                </w:tcPr>
                <w:p>
                  <w:pPr>
                    <w:pStyle w:val="907"/>
                    <w:pBdr/>
                    <w:spacing/>
                    <w:ind/>
                    <w:jc w:val="center"/>
                    <w:rPr/>
                  </w:pPr>
                  <w:r>
                    <w:t xml:space="preserve">−1.0</w:t>
                  </w:r>
                  <w:r/>
                </w:p>
              </w:tc>
              <w:tc>
                <w:tcPr>
                  <w:tcBorders/>
                  <w:textDirection w:val="lrTb"/>
                  <w:noWrap w:val="false"/>
                </w:tcPr>
                <w:p>
                  <w:pPr>
                    <w:pStyle w:val="907"/>
                    <w:pBdr/>
                    <w:spacing/>
                    <w:ind/>
                    <w:jc w:val="center"/>
                    <w:rPr/>
                  </w:pPr>
                  <w:r>
                    <w:t xml:space="preserve">0.1</w:t>
                  </w:r>
                  <w:r/>
                </w:p>
              </w:tc>
              <w:tc>
                <w:tcPr>
                  <w:tcBorders/>
                  <w:textDirection w:val="lrTb"/>
                  <w:noWrap w:val="false"/>
                </w:tcPr>
                <w:p>
                  <w:pPr>
                    <w:pStyle w:val="907"/>
                    <w:pBdr/>
                    <w:spacing/>
                    <w:ind/>
                    <w:jc w:val="center"/>
                    <w:rPr/>
                  </w:pPr>
                  <w:r>
                    <w:t xml:space="preserve">1.0</w:t>
                  </w:r>
                  <w:r/>
                </w:p>
              </w:tc>
              <w:tc>
                <w:tcPr>
                  <w:tcBorders/>
                  <w:textDirection w:val="lrTb"/>
                  <w:noWrap w:val="false"/>
                </w:tcPr>
                <w:p>
                  <w:pPr>
                    <w:pStyle w:val="907"/>
                    <w:pBdr/>
                    <w:spacing/>
                    <w:ind/>
                    <w:jc w:val="center"/>
                    <w:rPr/>
                  </w:pPr>
                  <w:r>
                    <w:t xml:space="preserve">3.1</w:t>
                  </w:r>
                  <w:r/>
                </w:p>
              </w:tc>
              <w:tc>
                <w:tcPr>
                  <w:tcBorders/>
                  <w:textDirection w:val="lrTb"/>
                  <w:noWrap w:val="false"/>
                </w:tcPr>
                <w:p>
                  <w:pPr>
                    <w:pStyle w:val="907"/>
                    <w:pBdr/>
                    <w:spacing/>
                    <w:ind/>
                    <w:jc w:val="center"/>
                    <w:rPr/>
                  </w:pPr>
                  <w:r>
                    <w:t xml:space="preserve">0.4</w:t>
                  </w:r>
                  <w:r/>
                </w:p>
              </w:tc>
              <w:tc>
                <w:tcPr>
                  <w:tcBorders/>
                  <w:textDirection w:val="lrTb"/>
                  <w:noWrap w:val="false"/>
                </w:tcPr>
                <w:p>
                  <w:pPr>
                    <w:pStyle w:val="907"/>
                    <w:pBdr/>
                    <w:spacing/>
                    <w:ind/>
                    <w:jc w:val="center"/>
                    <w:rPr/>
                  </w:pPr>
                  <w:r>
                    <w:t xml:space="preserve">0.8</w:t>
                  </w:r>
                  <w:r/>
                </w:p>
              </w:tc>
              <w:tc>
                <w:tcPr>
                  <w:tcBorders/>
                  <w:textDirection w:val="lrTb"/>
                  <w:noWrap w:val="false"/>
                </w:tcPr>
                <w:p>
                  <w:pPr>
                    <w:pStyle w:val="907"/>
                    <w:pBdr/>
                    <w:spacing/>
                    <w:ind/>
                    <w:jc w:val="center"/>
                    <w:rPr/>
                  </w:pPr>
                  <w:r>
                    <w:t xml:space="preserve">1.0</w:t>
                  </w:r>
                  <w:r/>
                </w:p>
              </w:tc>
              <w:tc>
                <w:tcPr>
                  <w:tcBorders/>
                  <w:textDirection w:val="lrTb"/>
                  <w:noWrap w:val="false"/>
                </w:tcPr>
                <w:p>
                  <w:pPr>
                    <w:pStyle w:val="907"/>
                    <w:pBdr/>
                    <w:spacing/>
                    <w:ind/>
                    <w:jc w:val="center"/>
                    <w:rPr/>
                  </w:pPr>
                  <w:r>
                    <w:t xml:space="preserve">9.9</w:t>
                  </w:r>
                  <w:r/>
                </w:p>
              </w:tc>
            </w:tr>
            <w:tr>
              <w:trPr/>
              <w:tc>
                <w:tcPr>
                  <w:tcBorders/>
                  <w:textDirection w:val="lrTb"/>
                  <w:noWrap w:val="false"/>
                </w:tcPr>
                <w:p>
                  <w:pPr>
                    <w:pStyle w:val="907"/>
                    <w:pBdr/>
                    <w:spacing/>
                    <w:ind/>
                    <w:jc w:val="center"/>
                    <w:rPr/>
                  </w:pPr>
                  <w:r>
                    <w:t xml:space="preserve">2022-03-07</w:t>
                  </w:r>
                  <w:r/>
                </w:p>
              </w:tc>
              <w:tc>
                <w:tcPr>
                  <w:tcBorders/>
                  <w:textDirection w:val="lrTb"/>
                  <w:noWrap w:val="false"/>
                </w:tcPr>
                <w:p>
                  <w:pPr>
                    <w:pStyle w:val="907"/>
                    <w:pBdr/>
                    <w:spacing/>
                    <w:ind/>
                    <w:jc w:val="center"/>
                    <w:rPr/>
                  </w:pPr>
                  <w:r>
                    <w:t xml:space="preserve">10.25</w:t>
                  </w:r>
                  <w:r/>
                </w:p>
              </w:tc>
              <w:tc>
                <w:tcPr>
                  <w:tcBorders/>
                  <w:textDirection w:val="lrTb"/>
                  <w:noWrap w:val="false"/>
                </w:tcPr>
                <w:p>
                  <w:pPr>
                    <w:pStyle w:val="907"/>
                    <w:pBdr/>
                    <w:spacing/>
                    <w:ind/>
                    <w:jc w:val="center"/>
                    <w:rPr/>
                  </w:pPr>
                  <w:r>
                    <w:t xml:space="preserve">−12.5</w:t>
                  </w:r>
                  <w:r/>
                </w:p>
              </w:tc>
              <w:tc>
                <w:tcPr>
                  <w:tcBorders/>
                  <w:textDirection w:val="lrTb"/>
                  <w:noWrap w:val="false"/>
                </w:tcPr>
                <w:p>
                  <w:pPr>
                    <w:pStyle w:val="907"/>
                    <w:pBdr/>
                    <w:spacing/>
                    <w:ind/>
                    <w:jc w:val="center"/>
                    <w:rPr/>
                  </w:pPr>
                  <w:r>
                    <w:t xml:space="preserve">−8.6</w:t>
                  </w:r>
                  <w:r/>
                </w:p>
              </w:tc>
              <w:tc>
                <w:tcPr>
                  <w:tcBorders/>
                  <w:textDirection w:val="lrTb"/>
                  <w:noWrap w:val="false"/>
                </w:tcPr>
                <w:p>
                  <w:pPr>
                    <w:pStyle w:val="907"/>
                    <w:pBdr/>
                    <w:spacing/>
                    <w:ind/>
                    <w:jc w:val="center"/>
                    <w:rPr/>
                  </w:pPr>
                  <w:r>
                    <w:t xml:space="preserve">−4.4</w:t>
                  </w:r>
                  <w:r/>
                </w:p>
              </w:tc>
              <w:tc>
                <w:tcPr>
                  <w:tcBorders/>
                  <w:textDirection w:val="lrTb"/>
                  <w:noWrap w:val="false"/>
                </w:tcPr>
                <w:p>
                  <w:pPr>
                    <w:pStyle w:val="907"/>
                    <w:pBdr/>
                    <w:spacing/>
                    <w:ind/>
                    <w:jc w:val="center"/>
                    <w:rPr/>
                  </w:pPr>
                  <w:r>
                    <w:t xml:space="preserve">0.3</w:t>
                  </w:r>
                  <w:r/>
                </w:p>
              </w:tc>
              <w:tc>
                <w:tcPr>
                  <w:tcBorders/>
                  <w:textDirection w:val="lrTb"/>
                  <w:noWrap w:val="false"/>
                </w:tcPr>
                <w:p>
                  <w:pPr>
                    <w:pStyle w:val="907"/>
                    <w:pBdr/>
                    <w:spacing/>
                    <w:ind/>
                    <w:jc w:val="center"/>
                    <w:rPr/>
                  </w:pPr>
                  <w:r>
                    <w:t xml:space="preserve">0.8</w:t>
                  </w:r>
                  <w:r/>
                </w:p>
              </w:tc>
              <w:tc>
                <w:tcPr>
                  <w:tcBorders/>
                  <w:textDirection w:val="lrTb"/>
                  <w:noWrap w:val="false"/>
                </w:tcPr>
                <w:p>
                  <w:pPr>
                    <w:pStyle w:val="907"/>
                    <w:pBdr/>
                    <w:spacing/>
                    <w:ind/>
                    <w:jc w:val="center"/>
                    <w:rPr/>
                  </w:pPr>
                  <w:r>
                    <w:t xml:space="preserve">1.7</w:t>
                  </w:r>
                  <w:r/>
                </w:p>
              </w:tc>
              <w:tc>
                <w:tcPr>
                  <w:tcBorders/>
                  <w:textDirection w:val="lrTb"/>
                  <w:noWrap w:val="false"/>
                </w:tcPr>
                <w:p>
                  <w:pPr>
                    <w:pStyle w:val="907"/>
                    <w:pBdr/>
                    <w:spacing/>
                    <w:ind/>
                    <w:jc w:val="center"/>
                    <w:rPr/>
                  </w:pPr>
                  <w:r>
                    <w:t xml:space="preserve">0.3</w:t>
                  </w:r>
                  <w:r/>
                </w:p>
              </w:tc>
              <w:tc>
                <w:tcPr>
                  <w:tcBorders/>
                  <w:textDirection w:val="lrTb"/>
                  <w:noWrap w:val="false"/>
                </w:tcPr>
                <w:p>
                  <w:pPr>
                    <w:pStyle w:val="907"/>
                    <w:pBdr/>
                    <w:spacing/>
                    <w:ind/>
                    <w:jc w:val="center"/>
                    <w:rPr/>
                  </w:pPr>
                  <w:r>
                    <w:t xml:space="preserve">0.7</w:t>
                  </w:r>
                  <w:r/>
                </w:p>
              </w:tc>
              <w:tc>
                <w:tcPr>
                  <w:tcBorders/>
                  <w:textDirection w:val="lrTb"/>
                  <w:noWrap w:val="false"/>
                </w:tcPr>
                <w:p>
                  <w:pPr>
                    <w:pStyle w:val="907"/>
                    <w:pBdr/>
                    <w:spacing/>
                    <w:ind/>
                    <w:jc w:val="center"/>
                    <w:rPr/>
                  </w:pPr>
                  <w:r>
                    <w:t xml:space="preserve">1.0</w:t>
                  </w:r>
                  <w:r/>
                </w:p>
              </w:tc>
              <w:tc>
                <w:tcPr>
                  <w:tcBorders/>
                  <w:textDirection w:val="lrTb"/>
                  <w:noWrap w:val="false"/>
                </w:tcPr>
                <w:p>
                  <w:pPr>
                    <w:pStyle w:val="907"/>
                    <w:pBdr/>
                    <w:spacing/>
                    <w:ind/>
                    <w:jc w:val="center"/>
                    <w:rPr/>
                  </w:pPr>
                  <w:r>
                    <w:t xml:space="preserve">9.5</w:t>
                  </w:r>
                  <w:r/>
                </w:p>
              </w:tc>
            </w:tr>
            <w:tr>
              <w:trPr/>
              <w:tc>
                <w:tcPr>
                  <w:tcBorders/>
                  <w:textDirection w:val="lrTb"/>
                  <w:noWrap w:val="false"/>
                </w:tcPr>
                <w:p>
                  <w:pPr>
                    <w:pStyle w:val="907"/>
                    <w:pBdr/>
                    <w:spacing/>
                    <w:ind/>
                    <w:jc w:val="center"/>
                    <w:rPr/>
                  </w:pPr>
                  <w:r>
                    <w:t xml:space="preserve">2022-03-14</w:t>
                  </w:r>
                  <w:r/>
                </w:p>
              </w:tc>
              <w:tc>
                <w:tcPr>
                  <w:tcBorders/>
                  <w:textDirection w:val="lrTb"/>
                  <w:noWrap w:val="false"/>
                </w:tcPr>
                <w:p>
                  <w:pPr>
                    <w:pStyle w:val="907"/>
                    <w:pBdr/>
                    <w:spacing/>
                    <w:ind/>
                    <w:jc w:val="center"/>
                    <w:rPr/>
                  </w:pPr>
                  <w:r>
                    <w:t xml:space="preserve">29.25</w:t>
                  </w:r>
                  <w:r/>
                </w:p>
              </w:tc>
              <w:tc>
                <w:tcPr>
                  <w:tcBorders/>
                  <w:textDirection w:val="lrTb"/>
                  <w:noWrap w:val="false"/>
                </w:tcPr>
                <w:p>
                  <w:pPr>
                    <w:pStyle w:val="907"/>
                    <w:pBdr/>
                    <w:spacing/>
                    <w:ind/>
                    <w:jc w:val="center"/>
                    <w:rPr/>
                  </w:pPr>
                  <w:r>
                    <w:t xml:space="preserve">−2.7</w:t>
                  </w:r>
                  <w:r/>
                </w:p>
              </w:tc>
              <w:tc>
                <w:tcPr>
                  <w:tcBorders/>
                  <w:textDirection w:val="lrTb"/>
                  <w:noWrap w:val="false"/>
                </w:tcPr>
                <w:p>
                  <w:pPr>
                    <w:pStyle w:val="907"/>
                    <w:pBdr/>
                    <w:spacing/>
                    <w:ind/>
                    <w:jc w:val="center"/>
                    <w:rPr/>
                  </w:pPr>
                  <w:r>
                    <w:t xml:space="preserve">−2.1</w:t>
                  </w:r>
                  <w:r/>
                </w:p>
              </w:tc>
              <w:tc>
                <w:tcPr>
                  <w:tcBorders/>
                  <w:textDirection w:val="lrTb"/>
                  <w:noWrap w:val="false"/>
                </w:tcPr>
                <w:p>
                  <w:pPr>
                    <w:pStyle w:val="907"/>
                    <w:pBdr/>
                    <w:spacing/>
                    <w:ind/>
                    <w:jc w:val="center"/>
                    <w:rPr/>
                  </w:pPr>
                  <w:r>
                    <w:t xml:space="preserve">−0.8</w:t>
                  </w:r>
                  <w:r/>
                </w:p>
              </w:tc>
              <w:tc>
                <w:tcPr>
                  <w:tcBorders/>
                  <w:textDirection w:val="lrTb"/>
                  <w:noWrap w:val="false"/>
                </w:tcPr>
                <w:p>
                  <w:pPr>
                    <w:pStyle w:val="907"/>
                    <w:pBdr/>
                    <w:spacing/>
                    <w:ind/>
                    <w:jc w:val="center"/>
                    <w:rPr/>
                  </w:pPr>
                  <w:r>
                    <w:t xml:space="preserve">1.0</w:t>
                  </w:r>
                  <w:r/>
                </w:p>
              </w:tc>
              <w:tc>
                <w:tcPr>
                  <w:tcBorders/>
                  <w:textDirection w:val="lrTb"/>
                  <w:noWrap w:val="false"/>
                </w:tcPr>
                <w:p>
                  <w:pPr>
                    <w:pStyle w:val="907"/>
                    <w:pBdr/>
                    <w:spacing/>
                    <w:ind/>
                    <w:jc w:val="center"/>
                    <w:rPr/>
                  </w:pPr>
                  <w:r>
                    <w:t xml:space="preserve">1.6</w:t>
                  </w:r>
                  <w:r/>
                </w:p>
              </w:tc>
              <w:tc>
                <w:tcPr>
                  <w:tcBorders/>
                  <w:textDirection w:val="lrTb"/>
                  <w:noWrap w:val="false"/>
                </w:tcPr>
                <w:p>
                  <w:pPr>
                    <w:pStyle w:val="907"/>
                    <w:pBdr/>
                    <w:spacing/>
                    <w:ind/>
                    <w:jc w:val="center"/>
                    <w:rPr/>
                  </w:pPr>
                  <w:r>
                    <w:t xml:space="preserve">2.9</w:t>
                  </w:r>
                  <w:r/>
                </w:p>
              </w:tc>
              <w:tc>
                <w:tcPr>
                  <w:tcBorders/>
                  <w:textDirection w:val="lrTb"/>
                  <w:noWrap w:val="false"/>
                </w:tcPr>
                <w:p>
                  <w:pPr>
                    <w:pStyle w:val="907"/>
                    <w:pBdr/>
                    <w:spacing/>
                    <w:ind/>
                    <w:jc w:val="center"/>
                    <w:rPr/>
                  </w:pPr>
                  <w:r>
                    <w:t xml:space="preserve">0.2</w:t>
                  </w:r>
                  <w:r/>
                </w:p>
              </w:tc>
              <w:tc>
                <w:tcPr>
                  <w:tcBorders/>
                  <w:textDirection w:val="lrTb"/>
                  <w:noWrap w:val="false"/>
                </w:tcPr>
                <w:p>
                  <w:pPr>
                    <w:pStyle w:val="907"/>
                    <w:pBdr/>
                    <w:spacing/>
                    <w:ind/>
                    <w:jc w:val="center"/>
                    <w:rPr/>
                  </w:pPr>
                  <w:r>
                    <w:t xml:space="preserve">0.6</w:t>
                  </w:r>
                  <w:r/>
                </w:p>
              </w:tc>
              <w:tc>
                <w:tcPr>
                  <w:tcBorders/>
                  <w:textDirection w:val="lrTb"/>
                  <w:noWrap w:val="false"/>
                </w:tcPr>
                <w:p>
                  <w:pPr>
                    <w:pStyle w:val="907"/>
                    <w:pBdr/>
                    <w:spacing/>
                    <w:ind/>
                    <w:jc w:val="center"/>
                    <w:rPr/>
                  </w:pPr>
                  <w:r>
                    <w:t xml:space="preserve">0.9</w:t>
                  </w:r>
                  <w:r/>
                </w:p>
              </w:tc>
              <w:tc>
                <w:tcPr>
                  <w:tcBorders/>
                  <w:textDirection w:val="lrTb"/>
                  <w:noWrap w:val="false"/>
                </w:tcPr>
                <w:p>
                  <w:pPr>
                    <w:pStyle w:val="907"/>
                    <w:pBdr/>
                    <w:spacing/>
                    <w:ind/>
                    <w:jc w:val="center"/>
                    <w:rPr/>
                  </w:pPr>
                  <w:r>
                    <w:t xml:space="preserve">8.4</w:t>
                  </w:r>
                  <w:r/>
                </w:p>
              </w:tc>
            </w:tr>
            <w:tr>
              <w:trPr/>
              <w:tc>
                <w:tcPr>
                  <w:tcBorders/>
                  <w:textDirection w:val="lrTb"/>
                  <w:noWrap w:val="false"/>
                </w:tcPr>
                <w:p>
                  <w:pPr>
                    <w:pStyle w:val="907"/>
                    <w:pBdr/>
                    <w:spacing/>
                    <w:ind/>
                    <w:jc w:val="center"/>
                    <w:rPr/>
                  </w:pPr>
                  <w:r>
                    <w:t xml:space="preserve">2022-03-19</w:t>
                  </w:r>
                  <w:r/>
                </w:p>
              </w:tc>
              <w:tc>
                <w:tcPr>
                  <w:tcBorders/>
                  <w:textDirection w:val="lrTb"/>
                  <w:noWrap w:val="false"/>
                </w:tcPr>
                <w:p>
                  <w:pPr>
                    <w:pStyle w:val="907"/>
                    <w:pBdr/>
                    <w:spacing/>
                    <w:ind/>
                    <w:jc w:val="center"/>
                    <w:rPr/>
                  </w:pPr>
                  <w:r>
                    <w:t xml:space="preserve">2.75</w:t>
                  </w:r>
                  <w:r/>
                </w:p>
              </w:tc>
              <w:tc>
                <w:tcPr>
                  <w:tcBorders/>
                  <w:textDirection w:val="lrTb"/>
                  <w:noWrap w:val="false"/>
                </w:tcPr>
                <w:p>
                  <w:pPr>
                    <w:pStyle w:val="907"/>
                    <w:pBdr/>
                    <w:spacing/>
                    <w:ind/>
                    <w:jc w:val="center"/>
                    <w:rPr/>
                  </w:pPr>
                  <w:r>
                    <w:t xml:space="preserve">−3.1</w:t>
                  </w:r>
                  <w:r/>
                </w:p>
              </w:tc>
              <w:tc>
                <w:tcPr>
                  <w:tcBorders/>
                  <w:textDirection w:val="lrTb"/>
                  <w:noWrap w:val="false"/>
                </w:tcPr>
                <w:p>
                  <w:pPr>
                    <w:pStyle w:val="907"/>
                    <w:pBdr/>
                    <w:spacing/>
                    <w:ind/>
                    <w:jc w:val="center"/>
                    <w:rPr/>
                  </w:pPr>
                  <w:r>
                    <w:t xml:space="preserve">−2.8</w:t>
                  </w:r>
                  <w:r/>
                </w:p>
              </w:tc>
              <w:tc>
                <w:tcPr>
                  <w:tcBorders/>
                  <w:textDirection w:val="lrTb"/>
                  <w:noWrap w:val="false"/>
                </w:tcPr>
                <w:p>
                  <w:pPr>
                    <w:pStyle w:val="907"/>
                    <w:pBdr/>
                    <w:spacing/>
                    <w:ind/>
                    <w:jc w:val="center"/>
                    <w:rPr/>
                  </w:pPr>
                  <w:r>
                    <w:t xml:space="preserve">−2.5</w:t>
                  </w:r>
                  <w:r/>
                </w:p>
              </w:tc>
              <w:tc>
                <w:tcPr>
                  <w:tcBorders/>
                  <w:textDirection w:val="lrTb"/>
                  <w:noWrap w:val="false"/>
                </w:tcPr>
                <w:p>
                  <w:pPr>
                    <w:pStyle w:val="907"/>
                    <w:pBdr/>
                    <w:spacing/>
                    <w:ind/>
                    <w:jc w:val="center"/>
                    <w:rPr/>
                  </w:pPr>
                  <w:r>
                    <w:t xml:space="preserve">0.0</w:t>
                  </w:r>
                  <w:r/>
                </w:p>
              </w:tc>
              <w:tc>
                <w:tcPr>
                  <w:tcBorders/>
                  <w:textDirection w:val="lrTb"/>
                  <w:noWrap w:val="false"/>
                </w:tcPr>
                <w:p>
                  <w:pPr>
                    <w:pStyle w:val="907"/>
                    <w:pBdr/>
                    <w:spacing/>
                    <w:ind/>
                    <w:jc w:val="center"/>
                    <w:rPr/>
                  </w:pPr>
                  <w:r>
                    <w:t xml:space="preserve">0.7</w:t>
                  </w:r>
                  <w:r/>
                </w:p>
              </w:tc>
              <w:tc>
                <w:tcPr>
                  <w:tcBorders/>
                  <w:textDirection w:val="lrTb"/>
                  <w:noWrap w:val="false"/>
                </w:tcPr>
                <w:p>
                  <w:pPr>
                    <w:pStyle w:val="907"/>
                    <w:pBdr/>
                    <w:spacing/>
                    <w:ind/>
                    <w:jc w:val="center"/>
                    <w:rPr/>
                  </w:pPr>
                  <w:r>
                    <w:t xml:space="preserve">1.3</w:t>
                  </w:r>
                  <w:r/>
                </w:p>
              </w:tc>
              <w:tc>
                <w:tcPr>
                  <w:tcBorders/>
                  <w:textDirection w:val="lrTb"/>
                  <w:noWrap w:val="false"/>
                </w:tcPr>
                <w:p>
                  <w:pPr>
                    <w:pStyle w:val="907"/>
                    <w:pBdr/>
                    <w:spacing/>
                    <w:ind/>
                    <w:jc w:val="center"/>
                    <w:rPr/>
                  </w:pPr>
                  <w:r>
                    <w:t xml:space="preserve">0.3</w:t>
                  </w:r>
                  <w:r/>
                </w:p>
              </w:tc>
              <w:tc>
                <w:tcPr>
                  <w:tcBorders/>
                  <w:textDirection w:val="lrTb"/>
                  <w:noWrap w:val="false"/>
                </w:tcPr>
                <w:p>
                  <w:pPr>
                    <w:pStyle w:val="907"/>
                    <w:pBdr/>
                    <w:spacing/>
                    <w:ind/>
                    <w:jc w:val="center"/>
                    <w:rPr/>
                  </w:pPr>
                  <w:r>
                    <w:t xml:space="preserve">0.5</w:t>
                  </w:r>
                  <w:r/>
                </w:p>
              </w:tc>
              <w:tc>
                <w:tcPr>
                  <w:tcBorders/>
                  <w:textDirection w:val="lrTb"/>
                  <w:noWrap w:val="false"/>
                </w:tcPr>
                <w:p>
                  <w:pPr>
                    <w:pStyle w:val="907"/>
                    <w:pBdr/>
                    <w:spacing/>
                    <w:ind/>
                    <w:jc w:val="center"/>
                    <w:rPr/>
                  </w:pPr>
                  <w:r>
                    <w:t xml:space="preserve">0.6</w:t>
                  </w:r>
                  <w:r/>
                </w:p>
              </w:tc>
              <w:tc>
                <w:tcPr>
                  <w:tcBorders/>
                  <w:textDirection w:val="lrTb"/>
                  <w:noWrap w:val="false"/>
                </w:tcPr>
                <w:p>
                  <w:pPr>
                    <w:pStyle w:val="907"/>
                    <w:pBdr/>
                    <w:spacing/>
                    <w:ind/>
                    <w:jc w:val="center"/>
                    <w:rPr/>
                  </w:pPr>
                  <w:r>
                    <w:t xml:space="preserve">6.6</w:t>
                  </w:r>
                  <w:r/>
                </w:p>
              </w:tc>
            </w:tr>
            <w:tr>
              <w:trPr/>
              <w:tc>
                <w:tcPr>
                  <w:tcBorders/>
                  <w:textDirection w:val="lrTb"/>
                  <w:noWrap w:val="false"/>
                </w:tcPr>
                <w:p>
                  <w:pPr>
                    <w:pStyle w:val="907"/>
                    <w:pBdr/>
                    <w:spacing/>
                    <w:ind/>
                    <w:jc w:val="center"/>
                    <w:rPr/>
                  </w:pPr>
                  <w:r>
                    <w:t xml:space="preserve">2022-03-23</w:t>
                  </w:r>
                  <w:r/>
                </w:p>
              </w:tc>
              <w:tc>
                <w:tcPr>
                  <w:tcBorders/>
                  <w:textDirection w:val="lrTb"/>
                  <w:noWrap w:val="false"/>
                </w:tcPr>
                <w:p>
                  <w:pPr>
                    <w:pStyle w:val="907"/>
                    <w:pBdr/>
                    <w:spacing/>
                    <w:ind/>
                    <w:jc w:val="center"/>
                    <w:rPr/>
                  </w:pPr>
                  <w:r>
                    <w:t xml:space="preserve">6.00</w:t>
                  </w:r>
                  <w:r/>
                </w:p>
              </w:tc>
              <w:tc>
                <w:tcPr>
                  <w:tcBorders/>
                  <w:textDirection w:val="lrTb"/>
                  <w:noWrap w:val="false"/>
                </w:tcPr>
                <w:p>
                  <w:pPr>
                    <w:pStyle w:val="907"/>
                    <w:pBdr/>
                    <w:spacing/>
                    <w:ind/>
                    <w:jc w:val="center"/>
                    <w:rPr/>
                  </w:pPr>
                  <w:r>
                    <w:t xml:space="preserve">−7.9</w:t>
                  </w:r>
                  <w:r/>
                </w:p>
              </w:tc>
              <w:tc>
                <w:tcPr>
                  <w:tcBorders/>
                  <w:textDirection w:val="lrTb"/>
                  <w:noWrap w:val="false"/>
                </w:tcPr>
                <w:p>
                  <w:pPr>
                    <w:pStyle w:val="907"/>
                    <w:pBdr/>
                    <w:spacing/>
                    <w:ind/>
                    <w:jc w:val="center"/>
                    <w:rPr/>
                  </w:pPr>
                  <w:r>
                    <w:t xml:space="preserve">−5.3</w:t>
                  </w:r>
                  <w:r/>
                </w:p>
              </w:tc>
              <w:tc>
                <w:tcPr>
                  <w:tcBorders/>
                  <w:textDirection w:val="lrTb"/>
                  <w:noWrap w:val="false"/>
                </w:tcPr>
                <w:p>
                  <w:pPr>
                    <w:pStyle w:val="907"/>
                    <w:pBdr/>
                    <w:spacing/>
                    <w:ind/>
                    <w:jc w:val="center"/>
                    <w:rPr/>
                  </w:pPr>
                  <w:r>
                    <w:t xml:space="preserve">−0.9</w:t>
                  </w:r>
                  <w:r/>
                </w:p>
              </w:tc>
              <w:tc>
                <w:tcPr>
                  <w:tcBorders/>
                  <w:textDirection w:val="lrTb"/>
                  <w:noWrap w:val="false"/>
                </w:tcPr>
                <w:p>
                  <w:pPr>
                    <w:pStyle w:val="907"/>
                    <w:pBdr/>
                    <w:spacing/>
                    <w:ind/>
                    <w:jc w:val="center"/>
                    <w:rPr/>
                  </w:pPr>
                  <w:r>
                    <w:t xml:space="preserve">0.8</w:t>
                  </w:r>
                  <w:r/>
                </w:p>
              </w:tc>
              <w:tc>
                <w:tcPr>
                  <w:tcBorders/>
                  <w:textDirection w:val="lrTb"/>
                  <w:noWrap w:val="false"/>
                </w:tcPr>
                <w:p>
                  <w:pPr>
                    <w:pStyle w:val="907"/>
                    <w:pBdr/>
                    <w:spacing/>
                    <w:ind/>
                    <w:jc w:val="center"/>
                    <w:rPr/>
                  </w:pPr>
                  <w:r>
                    <w:t xml:space="preserve">1.2</w:t>
                  </w:r>
                  <w:r/>
                </w:p>
              </w:tc>
              <w:tc>
                <w:tcPr>
                  <w:tcBorders/>
                  <w:textDirection w:val="lrTb"/>
                  <w:noWrap w:val="false"/>
                </w:tcPr>
                <w:p>
                  <w:pPr>
                    <w:pStyle w:val="907"/>
                    <w:pBdr/>
                    <w:spacing/>
                    <w:ind/>
                    <w:jc w:val="center"/>
                    <w:rPr/>
                  </w:pPr>
                  <w:r>
                    <w:t xml:space="preserve">1.8</w:t>
                  </w:r>
                  <w:r/>
                </w:p>
              </w:tc>
              <w:tc>
                <w:tcPr>
                  <w:tcBorders/>
                  <w:textDirection w:val="lrTb"/>
                  <w:noWrap w:val="false"/>
                </w:tcPr>
                <w:p>
                  <w:pPr>
                    <w:pStyle w:val="907"/>
                    <w:pBdr/>
                    <w:spacing/>
                    <w:ind/>
                    <w:jc w:val="center"/>
                    <w:rPr/>
                  </w:pPr>
                  <w:r>
                    <w:t xml:space="preserve">0.4</w:t>
                  </w:r>
                  <w:r/>
                </w:p>
              </w:tc>
              <w:tc>
                <w:tcPr>
                  <w:tcBorders/>
                  <w:textDirection w:val="lrTb"/>
                  <w:noWrap w:val="false"/>
                </w:tcPr>
                <w:p>
                  <w:pPr>
                    <w:pStyle w:val="907"/>
                    <w:pBdr/>
                    <w:spacing/>
                    <w:ind/>
                    <w:jc w:val="center"/>
                    <w:rPr/>
                  </w:pPr>
                  <w:r>
                    <w:t xml:space="preserve">0.6</w:t>
                  </w:r>
                  <w:r/>
                </w:p>
              </w:tc>
              <w:tc>
                <w:tcPr>
                  <w:tcBorders/>
                  <w:textDirection w:val="lrTb"/>
                  <w:noWrap w:val="false"/>
                </w:tcPr>
                <w:p>
                  <w:pPr>
                    <w:pStyle w:val="907"/>
                    <w:pBdr/>
                    <w:spacing/>
                    <w:ind/>
                    <w:jc w:val="center"/>
                    <w:rPr/>
                  </w:pPr>
                  <w:r>
                    <w:t xml:space="preserve">0.9</w:t>
                  </w:r>
                  <w:r/>
                </w:p>
              </w:tc>
              <w:tc>
                <w:tcPr>
                  <w:tcBorders/>
                  <w:textDirection w:val="lrTb"/>
                  <w:noWrap w:val="false"/>
                </w:tcPr>
                <w:p>
                  <w:pPr>
                    <w:pStyle w:val="907"/>
                    <w:pBdr/>
                    <w:spacing/>
                    <w:ind/>
                    <w:jc w:val="center"/>
                    <w:rPr/>
                  </w:pPr>
                  <w:r>
                    <w:t xml:space="preserve">1.6</w:t>
                  </w:r>
                  <w:r/>
                </w:p>
              </w:tc>
            </w:tr>
            <w:tr>
              <w:trPr/>
              <w:tc>
                <w:tcPr>
                  <w:tcBorders/>
                  <w:textDirection w:val="lrTb"/>
                  <w:noWrap w:val="false"/>
                </w:tcPr>
                <w:p>
                  <w:pPr>
                    <w:pStyle w:val="907"/>
                    <w:pBdr/>
                    <w:spacing/>
                    <w:ind/>
                    <w:jc w:val="center"/>
                    <w:rPr/>
                  </w:pPr>
                  <w:r>
                    <w:t xml:space="preserve">2022-04-04</w:t>
                  </w:r>
                  <w:r/>
                </w:p>
              </w:tc>
              <w:tc>
                <w:tcPr>
                  <w:tcBorders/>
                  <w:textDirection w:val="lrTb"/>
                  <w:noWrap w:val="false"/>
                </w:tcPr>
                <w:p>
                  <w:pPr>
                    <w:pStyle w:val="907"/>
                    <w:pBdr/>
                    <w:spacing/>
                    <w:ind/>
                    <w:jc w:val="center"/>
                    <w:rPr/>
                  </w:pPr>
                  <w:r>
                    <w:t xml:space="preserve">1.75</w:t>
                  </w:r>
                  <w:r/>
                </w:p>
              </w:tc>
              <w:tc>
                <w:tcPr>
                  <w:tcBorders/>
                  <w:textDirection w:val="lrTb"/>
                  <w:noWrap w:val="false"/>
                </w:tcPr>
                <w:p>
                  <w:pPr>
                    <w:pStyle w:val="907"/>
                    <w:pBdr/>
                    <w:spacing/>
                    <w:ind/>
                    <w:jc w:val="center"/>
                    <w:rPr/>
                  </w:pPr>
                  <w:r>
                    <w:t xml:space="preserve">−3.5</w:t>
                  </w:r>
                  <w:r/>
                </w:p>
              </w:tc>
              <w:tc>
                <w:tcPr>
                  <w:tcBorders/>
                  <w:textDirection w:val="lrTb"/>
                  <w:noWrap w:val="false"/>
                </w:tcPr>
                <w:p>
                  <w:pPr>
                    <w:pStyle w:val="907"/>
                    <w:pBdr/>
                    <w:spacing/>
                    <w:ind/>
                    <w:jc w:val="center"/>
                    <w:rPr/>
                  </w:pPr>
                  <w:r>
                    <w:t xml:space="preserve">−2.9</w:t>
                  </w:r>
                  <w:r/>
                </w:p>
              </w:tc>
              <w:tc>
                <w:tcPr>
                  <w:tcBorders/>
                  <w:textDirection w:val="lrTb"/>
                  <w:noWrap w:val="false"/>
                </w:tcPr>
                <w:p>
                  <w:pPr>
                    <w:pStyle w:val="907"/>
                    <w:pBdr/>
                    <w:spacing/>
                    <w:ind/>
                    <w:jc w:val="center"/>
                    <w:rPr/>
                  </w:pPr>
                  <w:r>
                    <w:t xml:space="preserve">−2.1</w:t>
                  </w:r>
                  <w:r/>
                </w:p>
              </w:tc>
              <w:tc>
                <w:tcPr>
                  <w:tcBorders/>
                  <w:textDirection w:val="lrTb"/>
                  <w:noWrap w:val="false"/>
                </w:tcPr>
                <w:p>
                  <w:pPr>
                    <w:pStyle w:val="907"/>
                    <w:pBdr/>
                    <w:spacing/>
                    <w:ind/>
                    <w:jc w:val="center"/>
                    <w:rPr/>
                  </w:pPr>
                  <w:r>
                    <w:t xml:space="preserve">0.6</w:t>
                  </w:r>
                  <w:r/>
                </w:p>
              </w:tc>
              <w:tc>
                <w:tcPr>
                  <w:tcBorders/>
                  <w:textDirection w:val="lrTb"/>
                  <w:noWrap w:val="false"/>
                </w:tcPr>
                <w:p>
                  <w:pPr>
                    <w:pStyle w:val="907"/>
                    <w:pBdr/>
                    <w:spacing/>
                    <w:ind/>
                    <w:jc w:val="center"/>
                    <w:rPr/>
                  </w:pPr>
                  <w:r>
                    <w:t xml:space="preserve">1.0</w:t>
                  </w:r>
                  <w:r/>
                </w:p>
              </w:tc>
              <w:tc>
                <w:tcPr>
                  <w:tcBorders/>
                  <w:textDirection w:val="lrTb"/>
                  <w:noWrap w:val="false"/>
                </w:tcPr>
                <w:p>
                  <w:pPr>
                    <w:pStyle w:val="907"/>
                    <w:pBdr/>
                    <w:spacing/>
                    <w:ind/>
                    <w:jc w:val="center"/>
                    <w:rPr/>
                  </w:pPr>
                  <w:r>
                    <w:t xml:space="preserve">1.9</w:t>
                  </w:r>
                  <w:r/>
                </w:p>
              </w:tc>
              <w:tc>
                <w:tcPr>
                  <w:tcBorders/>
                  <w:textDirection w:val="lrTb"/>
                  <w:noWrap w:val="false"/>
                </w:tcPr>
                <w:p>
                  <w:pPr>
                    <w:pStyle w:val="907"/>
                    <w:pBdr/>
                    <w:spacing/>
                    <w:ind/>
                    <w:jc w:val="center"/>
                    <w:rPr/>
                  </w:pPr>
                  <w:r>
                    <w:t xml:space="preserve">0.0</w:t>
                  </w:r>
                  <w:r/>
                </w:p>
              </w:tc>
              <w:tc>
                <w:tcPr>
                  <w:tcBorders/>
                  <w:textDirection w:val="lrTb"/>
                  <w:noWrap w:val="false"/>
                </w:tcPr>
                <w:p>
                  <w:pPr>
                    <w:pStyle w:val="907"/>
                    <w:pBdr/>
                    <w:spacing/>
                    <w:ind/>
                    <w:jc w:val="center"/>
                    <w:rPr/>
                  </w:pPr>
                  <w:r>
                    <w:t xml:space="preserve">0.4</w:t>
                  </w:r>
                  <w:r/>
                </w:p>
              </w:tc>
              <w:tc>
                <w:tcPr>
                  <w:tcBorders/>
                  <w:textDirection w:val="lrTb"/>
                  <w:noWrap w:val="false"/>
                </w:tcPr>
                <w:p>
                  <w:pPr>
                    <w:pStyle w:val="907"/>
                    <w:pBdr/>
                    <w:spacing/>
                    <w:ind/>
                    <w:jc w:val="center"/>
                    <w:rPr/>
                  </w:pPr>
                  <w:r>
                    <w:t xml:space="preserve">0.6</w:t>
                  </w:r>
                  <w:r/>
                </w:p>
              </w:tc>
              <w:tc>
                <w:tcPr>
                  <w:tcBorders/>
                  <w:textDirection w:val="lrTb"/>
                  <w:noWrap w:val="false"/>
                </w:tcPr>
                <w:p>
                  <w:pPr>
                    <w:pStyle w:val="907"/>
                    <w:pBdr/>
                    <w:spacing/>
                    <w:ind/>
                    <w:jc w:val="center"/>
                    <w:rPr/>
                  </w:pPr>
                  <w:r>
                    <w:t xml:space="preserve">3.4</w:t>
                  </w:r>
                  <w:r/>
                </w:p>
              </w:tc>
            </w:tr>
            <w:tr>
              <w:trPr/>
              <w:tc>
                <w:tcPr>
                  <w:tcBorders/>
                  <w:textDirection w:val="lrTb"/>
                  <w:noWrap w:val="false"/>
                </w:tcPr>
                <w:p>
                  <w:pPr>
                    <w:pStyle w:val="907"/>
                    <w:pBdr/>
                    <w:spacing/>
                    <w:ind/>
                    <w:jc w:val="center"/>
                    <w:rPr/>
                  </w:pPr>
                  <w:r>
                    <w:t xml:space="preserve">2022-04-18</w:t>
                  </w:r>
                  <w:r/>
                </w:p>
              </w:tc>
              <w:tc>
                <w:tcPr>
                  <w:tcBorders/>
                  <w:textDirection w:val="lrTb"/>
                  <w:noWrap w:val="false"/>
                </w:tcPr>
                <w:p>
                  <w:pPr>
                    <w:pStyle w:val="907"/>
                    <w:pBdr/>
                    <w:spacing/>
                    <w:ind/>
                    <w:jc w:val="center"/>
                    <w:rPr/>
                  </w:pPr>
                  <w:r>
                    <w:t xml:space="preserve">14.50</w:t>
                  </w:r>
                  <w:r/>
                </w:p>
              </w:tc>
              <w:tc>
                <w:tcPr>
                  <w:tcBorders/>
                  <w:textDirection w:val="lrTb"/>
                  <w:noWrap w:val="false"/>
                </w:tcPr>
                <w:p>
                  <w:pPr>
                    <w:pStyle w:val="907"/>
                    <w:pBdr/>
                    <w:spacing/>
                    <w:ind/>
                    <w:jc w:val="center"/>
                    <w:rPr/>
                  </w:pPr>
                  <w:r>
                    <w:t xml:space="preserve">−5.2</w:t>
                  </w:r>
                  <w:r/>
                </w:p>
              </w:tc>
              <w:tc>
                <w:tcPr>
                  <w:tcBorders/>
                  <w:textDirection w:val="lrTb"/>
                  <w:noWrap w:val="false"/>
                </w:tcPr>
                <w:p>
                  <w:pPr>
                    <w:pStyle w:val="907"/>
                    <w:pBdr/>
                    <w:spacing/>
                    <w:ind/>
                    <w:jc w:val="center"/>
                    <w:rPr/>
                  </w:pPr>
                  <w:r>
                    <w:t xml:space="preserve">−4.0</w:t>
                  </w:r>
                  <w:r/>
                </w:p>
              </w:tc>
              <w:tc>
                <w:tcPr>
                  <w:tcBorders/>
                  <w:textDirection w:val="lrTb"/>
                  <w:noWrap w:val="false"/>
                </w:tcPr>
                <w:p>
                  <w:pPr>
                    <w:pStyle w:val="907"/>
                    <w:pBdr/>
                    <w:spacing/>
                    <w:ind/>
                    <w:jc w:val="center"/>
                    <w:rPr/>
                  </w:pPr>
                  <w:r>
                    <w:t xml:space="preserve">−2.7</w:t>
                  </w:r>
                  <w:r/>
                </w:p>
              </w:tc>
              <w:tc>
                <w:tcPr>
                  <w:tcBorders/>
                  <w:textDirection w:val="lrTb"/>
                  <w:noWrap w:val="false"/>
                </w:tcPr>
                <w:p>
                  <w:pPr>
                    <w:pStyle w:val="907"/>
                    <w:pBdr/>
                    <w:spacing/>
                    <w:ind/>
                    <w:jc w:val="center"/>
                    <w:rPr/>
                  </w:pPr>
                  <w:r>
                    <w:t xml:space="preserve">0.4</w:t>
                  </w:r>
                  <w:r/>
                </w:p>
              </w:tc>
              <w:tc>
                <w:tcPr>
                  <w:tcBorders/>
                  <w:textDirection w:val="lrTb"/>
                  <w:noWrap w:val="false"/>
                </w:tcPr>
                <w:p>
                  <w:pPr>
                    <w:pStyle w:val="907"/>
                    <w:pBdr/>
                    <w:spacing/>
                    <w:ind/>
                    <w:jc w:val="center"/>
                    <w:rPr/>
                  </w:pPr>
                  <w:r>
                    <w:t xml:space="preserve">1.1</w:t>
                  </w:r>
                  <w:r/>
                </w:p>
              </w:tc>
              <w:tc>
                <w:tcPr>
                  <w:tcBorders/>
                  <w:textDirection w:val="lrTb"/>
                  <w:noWrap w:val="false"/>
                </w:tcPr>
                <w:p>
                  <w:pPr>
                    <w:pStyle w:val="907"/>
                    <w:pBdr/>
                    <w:spacing/>
                    <w:ind/>
                    <w:jc w:val="center"/>
                    <w:rPr/>
                  </w:pPr>
                  <w:r>
                    <w:t xml:space="preserve">1.9</w:t>
                  </w:r>
                  <w:r/>
                </w:p>
              </w:tc>
              <w:tc>
                <w:tcPr>
                  <w:tcBorders/>
                  <w:textDirection w:val="lrTb"/>
                  <w:noWrap w:val="false"/>
                </w:tcPr>
                <w:p>
                  <w:pPr>
                    <w:pStyle w:val="907"/>
                    <w:pBdr/>
                    <w:spacing/>
                    <w:ind/>
                    <w:jc w:val="center"/>
                    <w:rPr/>
                  </w:pPr>
                  <w:r>
                    <w:t xml:space="preserve">0.1</w:t>
                  </w:r>
                  <w:r/>
                </w:p>
              </w:tc>
              <w:tc>
                <w:tcPr>
                  <w:tcBorders/>
                  <w:textDirection w:val="lrTb"/>
                  <w:noWrap w:val="false"/>
                </w:tcPr>
                <w:p>
                  <w:pPr>
                    <w:pStyle w:val="907"/>
                    <w:pBdr/>
                    <w:spacing/>
                    <w:ind/>
                    <w:jc w:val="center"/>
                    <w:rPr/>
                  </w:pPr>
                  <w:r>
                    <w:t xml:space="preserve">0.5</w:t>
                  </w:r>
                  <w:r/>
                </w:p>
              </w:tc>
              <w:tc>
                <w:tcPr>
                  <w:tcBorders/>
                  <w:textDirection w:val="lrTb"/>
                  <w:noWrap w:val="false"/>
                </w:tcPr>
                <w:p>
                  <w:pPr>
                    <w:pStyle w:val="907"/>
                    <w:pBdr/>
                    <w:spacing/>
                    <w:ind/>
                    <w:jc w:val="center"/>
                    <w:rPr/>
                  </w:pPr>
                  <w:r>
                    <w:t xml:space="preserve">0.9</w:t>
                  </w:r>
                  <w:r/>
                </w:p>
              </w:tc>
              <w:tc>
                <w:tcPr>
                  <w:tcBorders/>
                  <w:textDirection w:val="lrTb"/>
                  <w:noWrap w:val="false"/>
                </w:tcPr>
                <w:p>
                  <w:pPr>
                    <w:pStyle w:val="907"/>
                    <w:pBdr/>
                    <w:spacing/>
                    <w:ind/>
                    <w:jc w:val="center"/>
                    <w:rPr/>
                  </w:pPr>
                  <w:r>
                    <w:t xml:space="preserve">7.4</w:t>
                  </w:r>
                  <w:r/>
                </w:p>
              </w:tc>
            </w:tr>
            <w:tr>
              <w:trPr/>
              <w:tc>
                <w:tcPr>
                  <w:tcBorders/>
                  <w:textDirection w:val="lrTb"/>
                  <w:noWrap w:val="false"/>
                </w:tcPr>
                <w:p>
                  <w:pPr>
                    <w:pStyle w:val="907"/>
                    <w:pBdr/>
                    <w:spacing/>
                    <w:ind/>
                    <w:jc w:val="center"/>
                    <w:rPr/>
                  </w:pPr>
                  <w:r>
                    <w:t xml:space="preserve">2022-04-22</w:t>
                  </w:r>
                  <w:r/>
                </w:p>
              </w:tc>
              <w:tc>
                <w:tcPr>
                  <w:tcBorders/>
                  <w:textDirection w:val="lrTb"/>
                  <w:noWrap w:val="false"/>
                </w:tcPr>
                <w:p>
                  <w:pPr>
                    <w:pStyle w:val="907"/>
                    <w:pBdr/>
                    <w:spacing/>
                    <w:ind/>
                    <w:jc w:val="center"/>
                    <w:rPr/>
                  </w:pPr>
                  <w:r>
                    <w:t xml:space="preserve">18.75</w:t>
                  </w:r>
                  <w:r/>
                </w:p>
              </w:tc>
              <w:tc>
                <w:tcPr>
                  <w:tcBorders/>
                  <w:textDirection w:val="lrTb"/>
                  <w:noWrap w:val="false"/>
                </w:tcPr>
                <w:p>
                  <w:pPr>
                    <w:pStyle w:val="907"/>
                    <w:pBdr/>
                    <w:spacing/>
                    <w:ind/>
                    <w:jc w:val="center"/>
                    <w:rPr/>
                  </w:pPr>
                  <w:r>
                    <w:t xml:space="preserve">−2.8</w:t>
                  </w:r>
                  <w:r/>
                </w:p>
              </w:tc>
              <w:tc>
                <w:tcPr>
                  <w:tcBorders/>
                  <w:textDirection w:val="lrTb"/>
                  <w:noWrap w:val="false"/>
                </w:tcPr>
                <w:p>
                  <w:pPr>
                    <w:pStyle w:val="907"/>
                    <w:pBdr/>
                    <w:spacing/>
                    <w:ind/>
                    <w:jc w:val="center"/>
                    <w:rPr/>
                  </w:pPr>
                  <w:r>
                    <w:t xml:space="preserve">−1.8</w:t>
                  </w:r>
                  <w:r/>
                </w:p>
              </w:tc>
              <w:tc>
                <w:tcPr>
                  <w:tcBorders/>
                  <w:textDirection w:val="lrTb"/>
                  <w:noWrap w:val="false"/>
                </w:tcPr>
                <w:p>
                  <w:pPr>
                    <w:pStyle w:val="907"/>
                    <w:pBdr/>
                    <w:spacing/>
                    <w:ind/>
                    <w:jc w:val="center"/>
                    <w:rPr/>
                  </w:pPr>
                  <w:r>
                    <w:t xml:space="preserve">−0.5</w:t>
                  </w:r>
                  <w:r/>
                </w:p>
              </w:tc>
              <w:tc>
                <w:tcPr>
                  <w:tcBorders/>
                  <w:textDirection w:val="lrTb"/>
                  <w:noWrap w:val="false"/>
                </w:tcPr>
                <w:p>
                  <w:pPr>
                    <w:pStyle w:val="907"/>
                    <w:pBdr/>
                    <w:spacing/>
                    <w:ind/>
                    <w:jc w:val="center"/>
                    <w:rPr/>
                  </w:pPr>
                  <w:r>
                    <w:t xml:space="preserve">0.4</w:t>
                  </w:r>
                  <w:r/>
                </w:p>
              </w:tc>
              <w:tc>
                <w:tcPr>
                  <w:tcBorders/>
                  <w:textDirection w:val="lrTb"/>
                  <w:noWrap w:val="false"/>
                </w:tcPr>
                <w:p>
                  <w:pPr>
                    <w:pStyle w:val="907"/>
                    <w:pBdr/>
                    <w:spacing/>
                    <w:ind/>
                    <w:jc w:val="center"/>
                    <w:rPr/>
                  </w:pPr>
                  <w:r>
                    <w:t xml:space="preserve">0.8</w:t>
                  </w:r>
                  <w:r/>
                </w:p>
              </w:tc>
              <w:tc>
                <w:tcPr>
                  <w:tcBorders/>
                  <w:textDirection w:val="lrTb"/>
                  <w:noWrap w:val="false"/>
                </w:tcPr>
                <w:p>
                  <w:pPr>
                    <w:pStyle w:val="907"/>
                    <w:pBdr/>
                    <w:spacing/>
                    <w:ind/>
                    <w:jc w:val="center"/>
                    <w:rPr/>
                  </w:pPr>
                  <w:r>
                    <w:t xml:space="preserve">1.2</w:t>
                  </w:r>
                  <w:r/>
                </w:p>
              </w:tc>
              <w:tc>
                <w:tcPr>
                  <w:tcBorders/>
                  <w:textDirection w:val="lrTb"/>
                  <w:noWrap w:val="false"/>
                </w:tcPr>
                <w:p>
                  <w:pPr>
                    <w:pStyle w:val="907"/>
                    <w:pBdr/>
                    <w:spacing/>
                    <w:ind/>
                    <w:jc w:val="center"/>
                    <w:rPr/>
                  </w:pPr>
                  <w:r>
                    <w:t xml:space="preserve">0.1</w:t>
                  </w:r>
                  <w:r/>
                </w:p>
              </w:tc>
              <w:tc>
                <w:tcPr>
                  <w:tcBorders/>
                  <w:textDirection w:val="lrTb"/>
                  <w:noWrap w:val="false"/>
                </w:tcPr>
                <w:p>
                  <w:pPr>
                    <w:pStyle w:val="907"/>
                    <w:pBdr/>
                    <w:spacing/>
                    <w:ind/>
                    <w:jc w:val="center"/>
                    <w:rPr/>
                  </w:pPr>
                  <w:r>
                    <w:t xml:space="preserve">0.5</w:t>
                  </w:r>
                  <w:r/>
                </w:p>
              </w:tc>
              <w:tc>
                <w:tcPr>
                  <w:tcBorders/>
                  <w:textDirection w:val="lrTb"/>
                  <w:noWrap w:val="false"/>
                </w:tcPr>
                <w:p>
                  <w:pPr>
                    <w:pStyle w:val="907"/>
                    <w:pBdr/>
                    <w:spacing/>
                    <w:ind/>
                    <w:jc w:val="center"/>
                    <w:rPr/>
                  </w:pPr>
                  <w:r>
                    <w:t xml:space="preserve">1.0</w:t>
                  </w:r>
                  <w:r/>
                </w:p>
              </w:tc>
              <w:tc>
                <w:tcPr>
                  <w:tcBorders/>
                  <w:textDirection w:val="lrTb"/>
                  <w:noWrap w:val="false"/>
                </w:tcPr>
                <w:p>
                  <w:pPr>
                    <w:pStyle w:val="907"/>
                    <w:pBdr/>
                    <w:spacing/>
                    <w:ind/>
                    <w:jc w:val="center"/>
                    <w:rPr/>
                  </w:pPr>
                  <w:r>
                    <w:t xml:space="preserve">9.8</w:t>
                  </w:r>
                  <w:r/>
                </w:p>
              </w:tc>
            </w:tr>
            <w:tr>
              <w:trPr/>
              <w:tc>
                <w:tcPr>
                  <w:tcBorders/>
                  <w:textDirection w:val="lrTb"/>
                  <w:noWrap w:val="false"/>
                </w:tcPr>
                <w:p>
                  <w:pPr>
                    <w:pStyle w:val="907"/>
                    <w:pBdr/>
                    <w:spacing/>
                    <w:ind/>
                    <w:jc w:val="center"/>
                    <w:rPr/>
                  </w:pPr>
                  <w:r>
                    <w:t xml:space="preserve">2022-05-09</w:t>
                  </w:r>
                  <w:r/>
                </w:p>
              </w:tc>
              <w:tc>
                <w:tcPr>
                  <w:tcBorders/>
                  <w:textDirection w:val="lrTb"/>
                  <w:noWrap w:val="false"/>
                </w:tcPr>
                <w:p>
                  <w:pPr>
                    <w:pStyle w:val="907"/>
                    <w:pBdr/>
                    <w:spacing/>
                    <w:ind/>
                    <w:jc w:val="center"/>
                    <w:rPr/>
                  </w:pPr>
                  <w:r>
                    <w:t xml:space="preserve">5.00</w:t>
                  </w:r>
                  <w:r/>
                </w:p>
              </w:tc>
              <w:tc>
                <w:tcPr>
                  <w:tcBorders/>
                  <w:textDirection w:val="lrTb"/>
                  <w:noWrap w:val="false"/>
                </w:tcPr>
                <w:p>
                  <w:pPr>
                    <w:pStyle w:val="907"/>
                    <w:pBdr/>
                    <w:spacing/>
                    <w:ind/>
                    <w:jc w:val="center"/>
                    <w:rPr/>
                  </w:pPr>
                  <w:r>
                    <w:t xml:space="preserve">−4.9</w:t>
                  </w:r>
                  <w:r/>
                </w:p>
              </w:tc>
              <w:tc>
                <w:tcPr>
                  <w:tcBorders/>
                  <w:textDirection w:val="lrTb"/>
                  <w:noWrap w:val="false"/>
                </w:tcPr>
                <w:p>
                  <w:pPr>
                    <w:pStyle w:val="907"/>
                    <w:pBdr/>
                    <w:spacing/>
                    <w:ind/>
                    <w:jc w:val="center"/>
                    <w:rPr/>
                  </w:pPr>
                  <w:r>
                    <w:t xml:space="preserve">−4.3</w:t>
                  </w:r>
                  <w:r/>
                </w:p>
              </w:tc>
              <w:tc>
                <w:tcPr>
                  <w:tcBorders/>
                  <w:textDirection w:val="lrTb"/>
                  <w:noWrap w:val="false"/>
                </w:tcPr>
                <w:p>
                  <w:pPr>
                    <w:pStyle w:val="907"/>
                    <w:pBdr/>
                    <w:spacing/>
                    <w:ind/>
                    <w:jc w:val="center"/>
                    <w:rPr/>
                  </w:pPr>
                  <w:r>
                    <w:t xml:space="preserve">−3.2</w:t>
                  </w:r>
                  <w:r/>
                </w:p>
              </w:tc>
              <w:tc>
                <w:tcPr>
                  <w:tcBorders/>
                  <w:textDirection w:val="lrTb"/>
                  <w:noWrap w:val="false"/>
                </w:tcPr>
                <w:p>
                  <w:pPr>
                    <w:pStyle w:val="907"/>
                    <w:pBdr/>
                    <w:spacing/>
                    <w:ind/>
                    <w:jc w:val="center"/>
                    <w:rPr/>
                  </w:pPr>
                  <w:r>
                    <w:t xml:space="preserve">0.1</w:t>
                  </w:r>
                  <w:r/>
                </w:p>
              </w:tc>
              <w:tc>
                <w:tcPr>
                  <w:tcBorders/>
                  <w:textDirection w:val="lrTb"/>
                  <w:noWrap w:val="false"/>
                </w:tcPr>
                <w:p>
                  <w:pPr>
                    <w:pStyle w:val="907"/>
                    <w:pBdr/>
                    <w:spacing/>
                    <w:ind/>
                    <w:jc w:val="center"/>
                    <w:rPr/>
                  </w:pPr>
                  <w:r>
                    <w:t xml:space="preserve">0.4</w:t>
                  </w:r>
                  <w:r/>
                </w:p>
              </w:tc>
              <w:tc>
                <w:tcPr>
                  <w:tcBorders/>
                  <w:textDirection w:val="lrTb"/>
                  <w:noWrap w:val="false"/>
                </w:tcPr>
                <w:p>
                  <w:pPr>
                    <w:pStyle w:val="907"/>
                    <w:pBdr/>
                    <w:spacing/>
                    <w:ind/>
                    <w:jc w:val="center"/>
                    <w:rPr/>
                  </w:pPr>
                  <w:r>
                    <w:t xml:space="preserve">0.9</w:t>
                  </w:r>
                  <w:r/>
                </w:p>
              </w:tc>
              <w:tc>
                <w:tcPr>
                  <w:tcBorders/>
                  <w:textDirection w:val="lrTb"/>
                  <w:noWrap w:val="false"/>
                </w:tcPr>
                <w:p>
                  <w:pPr>
                    <w:pStyle w:val="907"/>
                    <w:pBdr/>
                    <w:spacing/>
                    <w:ind/>
                    <w:jc w:val="center"/>
                    <w:rPr/>
                  </w:pPr>
                  <w:r>
                    <w:t xml:space="preserve">0.2</w:t>
                  </w:r>
                  <w:r/>
                </w:p>
              </w:tc>
              <w:tc>
                <w:tcPr>
                  <w:tcBorders/>
                  <w:textDirection w:val="lrTb"/>
                  <w:noWrap w:val="false"/>
                </w:tcPr>
                <w:p>
                  <w:pPr>
                    <w:pStyle w:val="907"/>
                    <w:pBdr/>
                    <w:spacing/>
                    <w:ind/>
                    <w:jc w:val="center"/>
                    <w:rPr/>
                  </w:pPr>
                  <w:r>
                    <w:t xml:space="preserve">0.5</w:t>
                  </w:r>
                  <w:r/>
                </w:p>
              </w:tc>
              <w:tc>
                <w:tcPr>
                  <w:tcBorders/>
                  <w:textDirection w:val="lrTb"/>
                  <w:noWrap w:val="false"/>
                </w:tcPr>
                <w:p>
                  <w:pPr>
                    <w:pStyle w:val="907"/>
                    <w:pBdr/>
                    <w:spacing/>
                    <w:ind/>
                    <w:jc w:val="center"/>
                    <w:rPr/>
                  </w:pPr>
                  <w:r>
                    <w:t xml:space="preserve">0.9</w:t>
                  </w:r>
                  <w:r/>
                </w:p>
              </w:tc>
              <w:tc>
                <w:tcPr>
                  <w:tcBorders/>
                  <w:textDirection w:val="lrTb"/>
                  <w:noWrap w:val="false"/>
                </w:tcPr>
                <w:p>
                  <w:pPr>
                    <w:pStyle w:val="907"/>
                    <w:pBdr/>
                    <w:spacing/>
                    <w:ind/>
                    <w:jc w:val="center"/>
                    <w:rPr/>
                  </w:pPr>
                  <w:r>
                    <w:t xml:space="preserve">8.1</w:t>
                  </w:r>
                  <w:r/>
                </w:p>
              </w:tc>
            </w:tr>
            <w:tr>
              <w:trPr/>
              <w:tc>
                <w:tcPr>
                  <w:tcBorders/>
                  <w:textDirection w:val="lrTb"/>
                  <w:noWrap w:val="false"/>
                </w:tcPr>
                <w:p>
                  <w:pPr>
                    <w:pStyle w:val="907"/>
                    <w:pBdr/>
                    <w:spacing/>
                    <w:ind/>
                    <w:jc w:val="center"/>
                    <w:rPr/>
                  </w:pPr>
                  <w:r>
                    <w:t xml:space="preserve">2022-05-19</w:t>
                  </w:r>
                  <w:r/>
                </w:p>
              </w:tc>
              <w:tc>
                <w:tcPr>
                  <w:tcBorders/>
                  <w:textDirection w:val="lrTb"/>
                  <w:noWrap w:val="false"/>
                </w:tcPr>
                <w:p>
                  <w:pPr>
                    <w:pStyle w:val="907"/>
                    <w:pBdr/>
                    <w:spacing/>
                    <w:ind/>
                    <w:jc w:val="center"/>
                    <w:rPr/>
                  </w:pPr>
                  <w:r>
                    <w:t xml:space="preserve">19.25</w:t>
                  </w:r>
                  <w:r/>
                </w:p>
              </w:tc>
              <w:tc>
                <w:tcPr>
                  <w:tcBorders/>
                  <w:textDirection w:val="lrTb"/>
                  <w:noWrap w:val="false"/>
                </w:tcPr>
                <w:p>
                  <w:pPr>
                    <w:pStyle w:val="907"/>
                    <w:pBdr/>
                    <w:spacing/>
                    <w:ind/>
                    <w:jc w:val="center"/>
                    <w:rPr/>
                  </w:pPr>
                  <w:r>
                    <w:t xml:space="preserve">−4.9</w:t>
                  </w:r>
                  <w:r/>
                </w:p>
              </w:tc>
              <w:tc>
                <w:tcPr>
                  <w:tcBorders/>
                  <w:textDirection w:val="lrTb"/>
                  <w:noWrap w:val="false"/>
                </w:tcPr>
                <w:p>
                  <w:pPr>
                    <w:pStyle w:val="907"/>
                    <w:pBdr/>
                    <w:spacing/>
                    <w:ind/>
                    <w:jc w:val="center"/>
                    <w:rPr/>
                  </w:pPr>
                  <w:r>
                    <w:t xml:space="preserve">−2.1</w:t>
                  </w:r>
                  <w:r/>
                </w:p>
              </w:tc>
              <w:tc>
                <w:tcPr>
                  <w:tcBorders/>
                  <w:textDirection w:val="lrTb"/>
                  <w:noWrap w:val="false"/>
                </w:tcPr>
                <w:p>
                  <w:pPr>
                    <w:pStyle w:val="907"/>
                    <w:pBdr/>
                    <w:spacing/>
                    <w:ind/>
                    <w:jc w:val="center"/>
                    <w:rPr/>
                  </w:pPr>
                  <w:r>
                    <w:t xml:space="preserve">0.3</w:t>
                  </w:r>
                  <w:r/>
                </w:p>
              </w:tc>
              <w:tc>
                <w:tcPr>
                  <w:tcBorders/>
                  <w:textDirection w:val="lrTb"/>
                  <w:noWrap w:val="false"/>
                </w:tcPr>
                <w:p>
                  <w:pPr>
                    <w:pStyle w:val="907"/>
                    <w:pBdr/>
                    <w:spacing/>
                    <w:ind/>
                    <w:jc w:val="center"/>
                    <w:rPr/>
                  </w:pPr>
                  <w:r>
                    <w:t xml:space="preserve">0.1</w:t>
                  </w:r>
                  <w:r/>
                </w:p>
              </w:tc>
              <w:tc>
                <w:tcPr>
                  <w:tcBorders/>
                  <w:textDirection w:val="lrTb"/>
                  <w:noWrap w:val="false"/>
                </w:tcPr>
                <w:p>
                  <w:pPr>
                    <w:pStyle w:val="907"/>
                    <w:pBdr/>
                    <w:spacing/>
                    <w:ind/>
                    <w:jc w:val="center"/>
                    <w:rPr/>
                  </w:pPr>
                  <w:r>
                    <w:t xml:space="preserve">0.4</w:t>
                  </w:r>
                  <w:r/>
                </w:p>
              </w:tc>
              <w:tc>
                <w:tcPr>
                  <w:tcBorders/>
                  <w:textDirection w:val="lrTb"/>
                  <w:noWrap w:val="false"/>
                </w:tcPr>
                <w:p>
                  <w:pPr>
                    <w:pStyle w:val="907"/>
                    <w:pBdr/>
                    <w:spacing/>
                    <w:ind/>
                    <w:jc w:val="center"/>
                    <w:rPr/>
                  </w:pPr>
                  <w:r>
                    <w:t xml:space="preserve">0.9</w:t>
                  </w:r>
                  <w:r/>
                </w:p>
              </w:tc>
              <w:tc>
                <w:tcPr>
                  <w:tcBorders/>
                  <w:textDirection w:val="lrTb"/>
                  <w:noWrap w:val="false"/>
                </w:tcPr>
                <w:p>
                  <w:pPr>
                    <w:pStyle w:val="907"/>
                    <w:pBdr/>
                    <w:spacing/>
                    <w:ind/>
                    <w:jc w:val="center"/>
                    <w:rPr/>
                  </w:pPr>
                  <w:r>
                    <w:t xml:space="preserve">0.2</w:t>
                  </w:r>
                  <w:r/>
                </w:p>
              </w:tc>
              <w:tc>
                <w:tcPr>
                  <w:tcBorders/>
                  <w:textDirection w:val="lrTb"/>
                  <w:noWrap w:val="false"/>
                </w:tcPr>
                <w:p>
                  <w:pPr>
                    <w:pStyle w:val="907"/>
                    <w:pBdr/>
                    <w:spacing/>
                    <w:ind/>
                    <w:jc w:val="center"/>
                    <w:rPr/>
                  </w:pPr>
                  <w:r>
                    <w:t xml:space="preserve">0.6</w:t>
                  </w:r>
                  <w:r/>
                </w:p>
              </w:tc>
              <w:tc>
                <w:tcPr>
                  <w:tcBorders/>
                  <w:textDirection w:val="lrTb"/>
                  <w:noWrap w:val="false"/>
                </w:tcPr>
                <w:p>
                  <w:pPr>
                    <w:pStyle w:val="907"/>
                    <w:pBdr/>
                    <w:spacing/>
                    <w:ind/>
                    <w:jc w:val="center"/>
                    <w:rPr/>
                  </w:pPr>
                  <w:r>
                    <w:t xml:space="preserve">0.9</w:t>
                  </w:r>
                  <w:r/>
                </w:p>
              </w:tc>
              <w:tc>
                <w:tcPr>
                  <w:tcBorders/>
                  <w:textDirection w:val="lrTb"/>
                  <w:noWrap w:val="false"/>
                </w:tcPr>
                <w:p>
                  <w:pPr>
                    <w:pStyle w:val="907"/>
                    <w:pBdr/>
                    <w:spacing/>
                    <w:ind/>
                    <w:jc w:val="center"/>
                    <w:rPr/>
                  </w:pPr>
                  <w:r>
                    <w:t xml:space="preserve">7.1</w:t>
                  </w:r>
                  <w:r/>
                </w:p>
              </w:tc>
            </w:tr>
            <w:tr>
              <w:trPr/>
              <w:tc>
                <w:tcPr>
                  <w:tcBorders/>
                  <w:textDirection w:val="lrTb"/>
                  <w:noWrap w:val="false"/>
                </w:tcPr>
                <w:p>
                  <w:pPr>
                    <w:pStyle w:val="907"/>
                    <w:pBdr/>
                    <w:spacing/>
                    <w:ind/>
                    <w:jc w:val="center"/>
                    <w:rPr/>
                  </w:pPr>
                  <w:r>
                    <w:t xml:space="preserve">2022-06-13</w:t>
                  </w:r>
                  <w:r/>
                </w:p>
              </w:tc>
              <w:tc>
                <w:tcPr>
                  <w:tcBorders/>
                  <w:textDirection w:val="lrTb"/>
                  <w:noWrap w:val="false"/>
                </w:tcPr>
                <w:p>
                  <w:pPr>
                    <w:pStyle w:val="907"/>
                    <w:pBdr/>
                    <w:spacing/>
                    <w:ind/>
                    <w:jc w:val="center"/>
                    <w:rPr/>
                  </w:pPr>
                  <w:r>
                    <w:t xml:space="preserve">15.00</w:t>
                  </w:r>
                  <w:r/>
                </w:p>
              </w:tc>
              <w:tc>
                <w:tcPr>
                  <w:tcBorders/>
                  <w:textDirection w:val="lrTb"/>
                  <w:noWrap w:val="false"/>
                </w:tcPr>
                <w:p>
                  <w:pPr>
                    <w:pStyle w:val="907"/>
                    <w:pBdr/>
                    <w:spacing/>
                    <w:ind/>
                    <w:jc w:val="center"/>
                    <w:rPr/>
                  </w:pPr>
                  <w:r>
                    <w:t xml:space="preserve">−1.1</w:t>
                  </w:r>
                  <w:r/>
                </w:p>
              </w:tc>
              <w:tc>
                <w:tcPr>
                  <w:tcBorders/>
                  <w:textDirection w:val="lrTb"/>
                  <w:noWrap w:val="false"/>
                </w:tcPr>
                <w:p>
                  <w:pPr>
                    <w:pStyle w:val="907"/>
                    <w:pBdr/>
                    <w:spacing/>
                    <w:ind/>
                    <w:jc w:val="center"/>
                    <w:rPr/>
                  </w:pPr>
                  <w:r>
                    <w:t xml:space="preserve">−0.3</w:t>
                  </w:r>
                  <w:r/>
                </w:p>
              </w:tc>
              <w:tc>
                <w:tcPr>
                  <w:tcBorders/>
                  <w:textDirection w:val="lrTb"/>
                  <w:noWrap w:val="false"/>
                </w:tcPr>
                <w:p>
                  <w:pPr>
                    <w:pStyle w:val="907"/>
                    <w:pBdr/>
                    <w:spacing/>
                    <w:ind/>
                    <w:jc w:val="center"/>
                    <w:rPr/>
                  </w:pPr>
                  <w:r>
                    <w:t xml:space="preserve">0.6</w:t>
                  </w:r>
                  <w:r/>
                </w:p>
              </w:tc>
              <w:tc>
                <w:tcPr>
                  <w:tcBorders/>
                  <w:textDirection w:val="lrTb"/>
                  <w:noWrap w:val="false"/>
                </w:tcPr>
                <w:p>
                  <w:pPr>
                    <w:pStyle w:val="907"/>
                    <w:pBdr/>
                    <w:spacing/>
                    <w:ind/>
                    <w:jc w:val="center"/>
                    <w:rPr/>
                  </w:pPr>
                  <w:r>
                    <w:t xml:space="preserve">0.1</w:t>
                  </w:r>
                  <w:r/>
                </w:p>
              </w:tc>
              <w:tc>
                <w:tcPr>
                  <w:tcBorders/>
                  <w:textDirection w:val="lrTb"/>
                  <w:noWrap w:val="false"/>
                </w:tcPr>
                <w:p>
                  <w:pPr>
                    <w:pStyle w:val="907"/>
                    <w:pBdr/>
                    <w:spacing/>
                    <w:ind/>
                    <w:jc w:val="center"/>
                    <w:rPr/>
                  </w:pPr>
                  <w:r>
                    <w:t xml:space="preserve">0.1</w:t>
                  </w:r>
                  <w:r/>
                </w:p>
              </w:tc>
              <w:tc>
                <w:tcPr>
                  <w:tcBorders/>
                  <w:textDirection w:val="lrTb"/>
                  <w:noWrap w:val="false"/>
                </w:tcPr>
                <w:p>
                  <w:pPr>
                    <w:pStyle w:val="907"/>
                    <w:pBdr/>
                    <w:spacing/>
                    <w:ind/>
                    <w:jc w:val="center"/>
                    <w:rPr/>
                  </w:pPr>
                  <w:r>
                    <w:t xml:space="preserve">0.4</w:t>
                  </w:r>
                  <w:r/>
                </w:p>
              </w:tc>
              <w:tc>
                <w:tcPr>
                  <w:tcBorders/>
                  <w:textDirection w:val="lrTb"/>
                  <w:noWrap w:val="false"/>
                </w:tcPr>
                <w:p>
                  <w:pPr>
                    <w:pStyle w:val="907"/>
                    <w:pBdr/>
                    <w:spacing/>
                    <w:ind/>
                    <w:jc w:val="center"/>
                    <w:rPr/>
                  </w:pPr>
                  <w:r>
                    <w:t xml:space="preserve">0.0</w:t>
                  </w:r>
                  <w:r/>
                </w:p>
              </w:tc>
              <w:tc>
                <w:tcPr>
                  <w:tcBorders/>
                  <w:textDirection w:val="lrTb"/>
                  <w:noWrap w:val="false"/>
                </w:tcPr>
                <w:p>
                  <w:pPr>
                    <w:pStyle w:val="907"/>
                    <w:pBdr/>
                    <w:spacing/>
                    <w:ind/>
                    <w:jc w:val="center"/>
                    <w:rPr/>
                  </w:pPr>
                  <w:r>
                    <w:t xml:space="preserve">0.5</w:t>
                  </w:r>
                  <w:r/>
                </w:p>
              </w:tc>
              <w:tc>
                <w:tcPr>
                  <w:tcBorders/>
                  <w:textDirection w:val="lrTb"/>
                  <w:noWrap w:val="false"/>
                </w:tcPr>
                <w:p>
                  <w:pPr>
                    <w:pStyle w:val="907"/>
                    <w:pBdr/>
                    <w:spacing/>
                    <w:ind/>
                    <w:jc w:val="center"/>
                    <w:rPr/>
                  </w:pPr>
                  <w:r>
                    <w:t xml:space="preserve">0.9</w:t>
                  </w:r>
                  <w:r/>
                </w:p>
              </w:tc>
              <w:tc>
                <w:tcPr>
                  <w:tcBorders/>
                  <w:textDirection w:val="lrTb"/>
                  <w:noWrap w:val="false"/>
                </w:tcPr>
                <w:p>
                  <w:pPr>
                    <w:pStyle w:val="907"/>
                    <w:pBdr/>
                    <w:spacing/>
                    <w:ind/>
                    <w:jc w:val="center"/>
                    <w:rPr/>
                  </w:pPr>
                  <w:r>
                    <w:t xml:space="preserve">45.3</w:t>
                  </w:r>
                  <w:r/>
                </w:p>
              </w:tc>
            </w:tr>
            <w:tr>
              <w:trPr/>
              <w:tc>
                <w:tcPr>
                  <w:tcBorders/>
                  <w:textDirection w:val="lrTb"/>
                  <w:noWrap w:val="false"/>
                </w:tcPr>
                <w:p>
                  <w:pPr>
                    <w:pStyle w:val="907"/>
                    <w:pBdr/>
                    <w:spacing/>
                    <w:ind/>
                    <w:jc w:val="center"/>
                    <w:rPr/>
                  </w:pPr>
                  <w:r>
                    <w:t xml:space="preserve">2022-12-27</w:t>
                  </w:r>
                  <w:r/>
                </w:p>
              </w:tc>
              <w:tc>
                <w:tcPr>
                  <w:tcBorders/>
                  <w:textDirection w:val="lrTb"/>
                  <w:noWrap w:val="false"/>
                </w:tcPr>
                <w:p>
                  <w:pPr>
                    <w:pStyle w:val="907"/>
                    <w:pBdr/>
                    <w:spacing/>
                    <w:ind/>
                    <w:jc w:val="center"/>
                    <w:rPr/>
                  </w:pPr>
                  <w:r>
                    <w:t xml:space="preserve">7.00</w:t>
                  </w:r>
                  <w:r/>
                </w:p>
              </w:tc>
              <w:tc>
                <w:tcPr>
                  <w:tcBorders/>
                  <w:textDirection w:val="lrTb"/>
                  <w:noWrap w:val="false"/>
                </w:tcPr>
                <w:p>
                  <w:pPr>
                    <w:pStyle w:val="907"/>
                    <w:pBdr/>
                    <w:spacing/>
                    <w:ind/>
                    <w:jc w:val="center"/>
                    <w:rPr/>
                  </w:pPr>
                  <w:r>
                    <w:t xml:space="preserve">−3.0</w:t>
                  </w:r>
                  <w:r/>
                </w:p>
              </w:tc>
              <w:tc>
                <w:tcPr>
                  <w:tcBorders/>
                  <w:textDirection w:val="lrTb"/>
                  <w:noWrap w:val="false"/>
                </w:tcPr>
                <w:p>
                  <w:pPr>
                    <w:pStyle w:val="907"/>
                    <w:pBdr/>
                    <w:spacing/>
                    <w:ind/>
                    <w:jc w:val="center"/>
                    <w:rPr/>
                  </w:pPr>
                  <w:r>
                    <w:t xml:space="preserve">−2.7</w:t>
                  </w:r>
                  <w:r/>
                </w:p>
              </w:tc>
              <w:tc>
                <w:tcPr>
                  <w:tcBorders/>
                  <w:textDirection w:val="lrTb"/>
                  <w:noWrap w:val="false"/>
                </w:tcPr>
                <w:p>
                  <w:pPr>
                    <w:pStyle w:val="907"/>
                    <w:pBdr/>
                    <w:spacing/>
                    <w:ind/>
                    <w:jc w:val="center"/>
                    <w:rPr/>
                  </w:pPr>
                  <w:r>
                    <w:t xml:space="preserve">−1.9</w:t>
                  </w:r>
                  <w:r/>
                </w:p>
              </w:tc>
              <w:tc>
                <w:tcPr>
                  <w:tcBorders/>
                  <w:textDirection w:val="lrTb"/>
                  <w:noWrap w:val="false"/>
                </w:tcPr>
                <w:p>
                  <w:pPr>
                    <w:pStyle w:val="907"/>
                    <w:pBdr/>
                    <w:spacing/>
                    <w:ind/>
                    <w:jc w:val="center"/>
                    <w:rPr/>
                  </w:pPr>
                  <w:r>
                    <w:t xml:space="preserve">0.6</w:t>
                  </w:r>
                  <w:r/>
                </w:p>
              </w:tc>
              <w:tc>
                <w:tcPr>
                  <w:tcBorders/>
                  <w:textDirection w:val="lrTb"/>
                  <w:noWrap w:val="false"/>
                </w:tcPr>
                <w:p>
                  <w:pPr>
                    <w:pStyle w:val="907"/>
                    <w:pBdr/>
                    <w:spacing/>
                    <w:ind/>
                    <w:jc w:val="center"/>
                    <w:rPr/>
                  </w:pPr>
                  <w:r>
                    <w:t xml:space="preserve">1.1</w:t>
                  </w:r>
                  <w:r/>
                </w:p>
              </w:tc>
              <w:tc>
                <w:tcPr>
                  <w:tcBorders/>
                  <w:textDirection w:val="lrTb"/>
                  <w:noWrap w:val="false"/>
                </w:tcPr>
                <w:p>
                  <w:pPr>
                    <w:pStyle w:val="907"/>
                    <w:pBdr/>
                    <w:spacing/>
                    <w:ind/>
                    <w:jc w:val="center"/>
                    <w:rPr/>
                  </w:pPr>
                  <w:r>
                    <w:t xml:space="preserve">1.8</w:t>
                  </w:r>
                  <w:r/>
                </w:p>
              </w:tc>
              <w:tc>
                <w:tcPr>
                  <w:tcBorders/>
                  <w:textDirection w:val="lrTb"/>
                  <w:noWrap w:val="false"/>
                </w:tcPr>
                <w:p>
                  <w:pPr>
                    <w:pStyle w:val="907"/>
                    <w:pBdr/>
                    <w:spacing/>
                    <w:ind/>
                    <w:jc w:val="center"/>
                    <w:rPr/>
                  </w:pPr>
                  <w:r>
                    <w:t xml:space="preserve">0.2</w:t>
                  </w:r>
                  <w:r/>
                </w:p>
              </w:tc>
              <w:tc>
                <w:tcPr>
                  <w:tcBorders/>
                  <w:textDirection w:val="lrTb"/>
                  <w:noWrap w:val="false"/>
                </w:tcPr>
                <w:p>
                  <w:pPr>
                    <w:pStyle w:val="907"/>
                    <w:pBdr/>
                    <w:spacing/>
                    <w:ind/>
                    <w:jc w:val="center"/>
                    <w:rPr/>
                  </w:pPr>
                  <w:r>
                    <w:t xml:space="preserve">0.5</w:t>
                  </w:r>
                  <w:r/>
                </w:p>
              </w:tc>
              <w:tc>
                <w:tcPr>
                  <w:tcBorders/>
                  <w:textDirection w:val="lrTb"/>
                  <w:noWrap w:val="false"/>
                </w:tcPr>
                <w:p>
                  <w:pPr>
                    <w:pStyle w:val="907"/>
                    <w:pBdr/>
                    <w:spacing/>
                    <w:ind/>
                    <w:jc w:val="center"/>
                    <w:rPr/>
                  </w:pPr>
                  <w:r>
                    <w:t xml:space="preserve">0.9</w:t>
                  </w:r>
                  <w:r/>
                </w:p>
              </w:tc>
              <w:tc>
                <w:tcPr>
                  <w:tcBorders/>
                  <w:textDirection w:val="lrTb"/>
                  <w:noWrap w:val="false"/>
                </w:tcPr>
                <w:p>
                  <w:pPr>
                    <w:pStyle w:val="907"/>
                    <w:pBdr/>
                    <w:spacing/>
                    <w:ind/>
                    <w:jc w:val="center"/>
                    <w:rPr/>
                  </w:pPr>
                  <w:r>
                    <w:t xml:space="preserve">4.5</w:t>
                  </w:r>
                  <w:r/>
                </w:p>
              </w:tc>
            </w:tr>
            <w:tr>
              <w:trPr/>
              <w:tc>
                <w:tcPr>
                  <w:tcBorders/>
                  <w:textDirection w:val="lrTb"/>
                  <w:noWrap w:val="false"/>
                </w:tcPr>
                <w:p>
                  <w:pPr>
                    <w:pStyle w:val="907"/>
                    <w:pBdr/>
                    <w:spacing/>
                    <w:ind/>
                    <w:jc w:val="center"/>
                    <w:rPr/>
                  </w:pPr>
                  <w:r>
                    <w:t xml:space="preserve">2023-01-27</w:t>
                  </w:r>
                  <w:r/>
                </w:p>
              </w:tc>
              <w:tc>
                <w:tcPr>
                  <w:tcBorders/>
                  <w:textDirection w:val="lrTb"/>
                  <w:noWrap w:val="false"/>
                </w:tcPr>
                <w:p>
                  <w:pPr>
                    <w:pStyle w:val="907"/>
                    <w:pBdr/>
                    <w:spacing/>
                    <w:ind/>
                    <w:jc w:val="center"/>
                    <w:rPr/>
                  </w:pPr>
                  <w:r>
                    <w:t xml:space="preserve">16.00</w:t>
                  </w:r>
                  <w:r/>
                </w:p>
              </w:tc>
              <w:tc>
                <w:tcPr>
                  <w:tcBorders/>
                  <w:textDirection w:val="lrTb"/>
                  <w:noWrap w:val="false"/>
                </w:tcPr>
                <w:p>
                  <w:pPr>
                    <w:pStyle w:val="907"/>
                    <w:pBdr/>
                    <w:spacing/>
                    <w:ind/>
                    <w:jc w:val="center"/>
                    <w:rPr/>
                  </w:pPr>
                  <w:r>
                    <w:t xml:space="preserve">−11.5</w:t>
                  </w:r>
                  <w:r/>
                </w:p>
              </w:tc>
              <w:tc>
                <w:tcPr>
                  <w:tcBorders/>
                  <w:textDirection w:val="lrTb"/>
                  <w:noWrap w:val="false"/>
                </w:tcPr>
                <w:p>
                  <w:pPr>
                    <w:pStyle w:val="907"/>
                    <w:pBdr/>
                    <w:spacing/>
                    <w:ind/>
                    <w:jc w:val="center"/>
                    <w:rPr/>
                  </w:pPr>
                  <w:r>
                    <w:t xml:space="preserve">−7.3</w:t>
                  </w:r>
                  <w:r/>
                </w:p>
              </w:tc>
              <w:tc>
                <w:tcPr>
                  <w:tcBorders/>
                  <w:textDirection w:val="lrTb"/>
                  <w:noWrap w:val="false"/>
                </w:tcPr>
                <w:p>
                  <w:pPr>
                    <w:pStyle w:val="907"/>
                    <w:pBdr/>
                    <w:spacing/>
                    <w:ind/>
                    <w:jc w:val="center"/>
                    <w:rPr/>
                  </w:pPr>
                  <w:r>
                    <w:t xml:space="preserve">−4.5</w:t>
                  </w:r>
                  <w:r/>
                </w:p>
              </w:tc>
              <w:tc>
                <w:tcPr>
                  <w:tcBorders/>
                  <w:textDirection w:val="lrTb"/>
                  <w:noWrap w:val="false"/>
                </w:tcPr>
                <w:p>
                  <w:pPr>
                    <w:pStyle w:val="907"/>
                    <w:pBdr/>
                    <w:spacing/>
                    <w:ind/>
                    <w:jc w:val="center"/>
                    <w:rPr/>
                  </w:pPr>
                  <w:r>
                    <w:t xml:space="preserve">0.6</w:t>
                  </w:r>
                  <w:r/>
                </w:p>
              </w:tc>
              <w:tc>
                <w:tcPr>
                  <w:tcBorders/>
                  <w:textDirection w:val="lrTb"/>
                  <w:noWrap w:val="false"/>
                </w:tcPr>
                <w:p>
                  <w:pPr>
                    <w:pStyle w:val="907"/>
                    <w:pBdr/>
                    <w:spacing/>
                    <w:ind/>
                    <w:jc w:val="center"/>
                    <w:rPr/>
                  </w:pPr>
                  <w:r>
                    <w:t xml:space="preserve">0.9</w:t>
                  </w:r>
                  <w:r/>
                </w:p>
              </w:tc>
              <w:tc>
                <w:tcPr>
                  <w:tcBorders/>
                  <w:textDirection w:val="lrTb"/>
                  <w:noWrap w:val="false"/>
                </w:tcPr>
                <w:p>
                  <w:pPr>
                    <w:pStyle w:val="907"/>
                    <w:pBdr/>
                    <w:spacing/>
                    <w:ind/>
                    <w:jc w:val="center"/>
                    <w:rPr/>
                  </w:pPr>
                  <w:r>
                    <w:t xml:space="preserve">1.2</w:t>
                  </w:r>
                  <w:r/>
                </w:p>
              </w:tc>
              <w:tc>
                <w:tcPr>
                  <w:tcBorders/>
                  <w:textDirection w:val="lrTb"/>
                  <w:noWrap w:val="false"/>
                </w:tcPr>
                <w:p>
                  <w:pPr>
                    <w:pStyle w:val="907"/>
                    <w:pBdr/>
                    <w:spacing/>
                    <w:ind/>
                    <w:jc w:val="center"/>
                    <w:rPr/>
                  </w:pPr>
                  <w:r>
                    <w:t xml:space="preserve">0.1</w:t>
                  </w:r>
                  <w:r/>
                </w:p>
              </w:tc>
              <w:tc>
                <w:tcPr>
                  <w:tcBorders/>
                  <w:textDirection w:val="lrTb"/>
                  <w:noWrap w:val="false"/>
                </w:tcPr>
                <w:p>
                  <w:pPr>
                    <w:pStyle w:val="907"/>
                    <w:pBdr/>
                    <w:spacing/>
                    <w:ind/>
                    <w:jc w:val="center"/>
                    <w:rPr/>
                  </w:pPr>
                  <w:r>
                    <w:t xml:space="preserve">0.5</w:t>
                  </w:r>
                  <w:r/>
                </w:p>
              </w:tc>
              <w:tc>
                <w:tcPr>
                  <w:tcBorders/>
                  <w:textDirection w:val="lrTb"/>
                  <w:noWrap w:val="false"/>
                </w:tcPr>
                <w:p>
                  <w:pPr>
                    <w:pStyle w:val="907"/>
                    <w:pBdr/>
                    <w:spacing/>
                    <w:ind/>
                    <w:jc w:val="center"/>
                    <w:rPr/>
                  </w:pPr>
                  <w:r>
                    <w:t xml:space="preserve">0.8</w:t>
                  </w:r>
                  <w:r/>
                </w:p>
              </w:tc>
              <w:tc>
                <w:tcPr>
                  <w:tcBorders/>
                  <w:textDirection w:val="lrTb"/>
                  <w:noWrap w:val="false"/>
                </w:tcPr>
                <w:p>
                  <w:pPr>
                    <w:pStyle w:val="907"/>
                    <w:pBdr/>
                    <w:spacing/>
                    <w:ind/>
                    <w:jc w:val="center"/>
                    <w:rPr/>
                  </w:pPr>
                  <w:r>
                    <w:t xml:space="preserve">10.4</w:t>
                  </w:r>
                  <w:r/>
                </w:p>
              </w:tc>
            </w:tr>
            <w:tr>
              <w:trPr/>
              <w:tc>
                <w:tcPr>
                  <w:tcBorders/>
                  <w:textDirection w:val="lrTb"/>
                  <w:noWrap w:val="false"/>
                </w:tcPr>
                <w:p>
                  <w:pPr>
                    <w:pStyle w:val="907"/>
                    <w:pBdr/>
                    <w:spacing/>
                    <w:ind/>
                    <w:jc w:val="center"/>
                    <w:rPr/>
                  </w:pPr>
                  <w:r>
                    <w:t xml:space="preserve">2023-02-19</w:t>
                  </w:r>
                  <w:r/>
                </w:p>
              </w:tc>
              <w:tc>
                <w:tcPr>
                  <w:tcBorders/>
                  <w:textDirection w:val="lrTb"/>
                  <w:noWrap w:val="false"/>
                </w:tcPr>
                <w:p>
                  <w:pPr>
                    <w:pStyle w:val="907"/>
                    <w:pBdr/>
                    <w:spacing/>
                    <w:ind/>
                    <w:jc w:val="center"/>
                    <w:rPr/>
                  </w:pPr>
                  <w:r>
                    <w:t xml:space="preserve">31.00</w:t>
                  </w:r>
                  <w:r/>
                </w:p>
              </w:tc>
              <w:tc>
                <w:tcPr>
                  <w:tcBorders/>
                  <w:textDirection w:val="lrTb"/>
                  <w:noWrap w:val="false"/>
                </w:tcPr>
                <w:p>
                  <w:pPr>
                    <w:pStyle w:val="907"/>
                    <w:pBdr/>
                    <w:spacing/>
                    <w:ind/>
                    <w:jc w:val="center"/>
                    <w:rPr/>
                  </w:pPr>
                  <w:r>
                    <w:t xml:space="preserve">−14.3</w:t>
                  </w:r>
                  <w:r/>
                </w:p>
              </w:tc>
              <w:tc>
                <w:tcPr>
                  <w:tcBorders/>
                  <w:textDirection w:val="lrTb"/>
                  <w:noWrap w:val="false"/>
                </w:tcPr>
                <w:p>
                  <w:pPr>
                    <w:pStyle w:val="907"/>
                    <w:pBdr/>
                    <w:spacing/>
                    <w:ind/>
                    <w:jc w:val="center"/>
                    <w:rPr/>
                  </w:pPr>
                  <w:r>
                    <w:t xml:space="preserve">−9.5</w:t>
                  </w:r>
                  <w:r/>
                </w:p>
              </w:tc>
              <w:tc>
                <w:tcPr>
                  <w:tcBorders/>
                  <w:textDirection w:val="lrTb"/>
                  <w:noWrap w:val="false"/>
                </w:tcPr>
                <w:p>
                  <w:pPr>
                    <w:pStyle w:val="907"/>
                    <w:pBdr/>
                    <w:spacing/>
                    <w:ind/>
                    <w:jc w:val="center"/>
                    <w:rPr/>
                  </w:pPr>
                  <w:r>
                    <w:t xml:space="preserve">−6.3</w:t>
                  </w:r>
                  <w:r/>
                </w:p>
              </w:tc>
              <w:tc>
                <w:tcPr>
                  <w:tcBorders/>
                  <w:textDirection w:val="lrTb"/>
                  <w:noWrap w:val="false"/>
                </w:tcPr>
                <w:p>
                  <w:pPr>
                    <w:pStyle w:val="907"/>
                    <w:pBdr/>
                    <w:spacing/>
                    <w:ind/>
                    <w:jc w:val="center"/>
                    <w:rPr/>
                  </w:pPr>
                  <w:r>
                    <w:t xml:space="preserve">0.2</w:t>
                  </w:r>
                  <w:r/>
                </w:p>
              </w:tc>
              <w:tc>
                <w:tcPr>
                  <w:tcBorders/>
                  <w:textDirection w:val="lrTb"/>
                  <w:noWrap w:val="false"/>
                </w:tcPr>
                <w:p>
                  <w:pPr>
                    <w:pStyle w:val="907"/>
                    <w:pBdr/>
                    <w:spacing/>
                    <w:ind/>
                    <w:jc w:val="center"/>
                    <w:rPr/>
                  </w:pPr>
                  <w:r>
                    <w:t xml:space="preserve">0.8</w:t>
                  </w:r>
                  <w:r/>
                </w:p>
              </w:tc>
              <w:tc>
                <w:tcPr>
                  <w:tcBorders/>
                  <w:textDirection w:val="lrTb"/>
                  <w:noWrap w:val="false"/>
                </w:tcPr>
                <w:p>
                  <w:pPr>
                    <w:pStyle w:val="907"/>
                    <w:pBdr/>
                    <w:spacing/>
                    <w:ind/>
                    <w:jc w:val="center"/>
                    <w:rPr/>
                  </w:pPr>
                  <w:r>
                    <w:t xml:space="preserve">1.4</w:t>
                  </w:r>
                  <w:r/>
                </w:p>
              </w:tc>
              <w:tc>
                <w:tcPr>
                  <w:tcBorders/>
                  <w:textDirection w:val="lrTb"/>
                  <w:noWrap w:val="false"/>
                </w:tcPr>
                <w:p>
                  <w:pPr>
                    <w:pStyle w:val="907"/>
                    <w:pBdr/>
                    <w:spacing/>
                    <w:ind/>
                    <w:jc w:val="center"/>
                    <w:rPr/>
                  </w:pPr>
                  <w:r>
                    <w:t xml:space="preserve">0.2</w:t>
                  </w:r>
                  <w:r/>
                </w:p>
              </w:tc>
              <w:tc>
                <w:tcPr>
                  <w:tcBorders/>
                  <w:textDirection w:val="lrTb"/>
                  <w:noWrap w:val="false"/>
                </w:tcPr>
                <w:p>
                  <w:pPr>
                    <w:pStyle w:val="907"/>
                    <w:pBdr/>
                    <w:spacing/>
                    <w:ind/>
                    <w:jc w:val="center"/>
                    <w:rPr/>
                  </w:pPr>
                  <w:r>
                    <w:t xml:space="preserve">0.7</w:t>
                  </w:r>
                  <w:r/>
                </w:p>
              </w:tc>
              <w:tc>
                <w:tcPr>
                  <w:tcBorders/>
                  <w:textDirection w:val="lrTb"/>
                  <w:noWrap w:val="false"/>
                </w:tcPr>
                <w:p>
                  <w:pPr>
                    <w:pStyle w:val="907"/>
                    <w:pBdr/>
                    <w:spacing/>
                    <w:ind/>
                    <w:jc w:val="center"/>
                    <w:rPr/>
                  </w:pPr>
                  <w:r>
                    <w:t xml:space="preserve">1.0</w:t>
                  </w:r>
                  <w:r/>
                </w:p>
              </w:tc>
              <w:tc>
                <w:tcPr>
                  <w:tcBorders/>
                  <w:textDirection w:val="lrTb"/>
                  <w:noWrap w:val="false"/>
                </w:tcPr>
                <w:p>
                  <w:pPr>
                    <w:pStyle w:val="907"/>
                    <w:pBdr/>
                    <w:spacing/>
                    <w:ind/>
                    <w:jc w:val="center"/>
                    <w:rPr/>
                  </w:pPr>
                  <w:r>
                    <w:t xml:space="preserve">18.1</w:t>
                  </w:r>
                  <w:r/>
                </w:p>
              </w:tc>
            </w:tr>
            <w:tr>
              <w:trPr/>
              <w:tc>
                <w:tcPr>
                  <w:tcBorders/>
                  <w:textDirection w:val="lrTb"/>
                  <w:noWrap w:val="false"/>
                </w:tcPr>
                <w:p>
                  <w:pPr>
                    <w:pStyle w:val="907"/>
                    <w:pBdr/>
                    <w:spacing/>
                    <w:ind/>
                    <w:jc w:val="center"/>
                    <w:rPr/>
                  </w:pPr>
                  <w:r>
                    <w:t xml:space="preserve">2023-02-26</w:t>
                  </w:r>
                  <w:r/>
                </w:p>
              </w:tc>
              <w:tc>
                <w:tcPr>
                  <w:tcBorders/>
                  <w:textDirection w:val="lrTb"/>
                  <w:noWrap w:val="false"/>
                </w:tcPr>
                <w:p>
                  <w:pPr>
                    <w:pStyle w:val="907"/>
                    <w:pBdr/>
                    <w:spacing/>
                    <w:ind/>
                    <w:jc w:val="center"/>
                    <w:rPr/>
                  </w:pPr>
                  <w:r>
                    <w:t xml:space="preserve">2.00</w:t>
                  </w:r>
                  <w:r/>
                </w:p>
              </w:tc>
              <w:tc>
                <w:tcPr>
                  <w:tcBorders/>
                  <w:textDirection w:val="lrTb"/>
                  <w:noWrap w:val="false"/>
                </w:tcPr>
                <w:p>
                  <w:pPr>
                    <w:pStyle w:val="907"/>
                    <w:pBdr/>
                    <w:spacing/>
                    <w:ind/>
                    <w:jc w:val="center"/>
                    <w:rPr/>
                  </w:pPr>
                  <w:r>
                    <w:t xml:space="preserve">−9.2</w:t>
                  </w:r>
                  <w:r/>
                </w:p>
              </w:tc>
              <w:tc>
                <w:tcPr>
                  <w:tcBorders/>
                  <w:textDirection w:val="lrTb"/>
                  <w:noWrap w:val="false"/>
                </w:tcPr>
                <w:p>
                  <w:pPr>
                    <w:pStyle w:val="907"/>
                    <w:pBdr/>
                    <w:spacing/>
                    <w:ind/>
                    <w:jc w:val="center"/>
                    <w:rPr/>
                  </w:pPr>
                  <w:r>
                    <w:t xml:space="preserve">−8.4</w:t>
                  </w:r>
                  <w:r/>
                </w:p>
              </w:tc>
              <w:tc>
                <w:tcPr>
                  <w:tcBorders/>
                  <w:textDirection w:val="lrTb"/>
                  <w:noWrap w:val="false"/>
                </w:tcPr>
                <w:p>
                  <w:pPr>
                    <w:pStyle w:val="907"/>
                    <w:pBdr/>
                    <w:spacing/>
                    <w:ind/>
                    <w:jc w:val="center"/>
                    <w:rPr/>
                  </w:pPr>
                  <w:r>
                    <w:t xml:space="preserve">−6.6</w:t>
                  </w:r>
                  <w:r/>
                </w:p>
              </w:tc>
              <w:tc>
                <w:tcPr>
                  <w:tcBorders/>
                  <w:textDirection w:val="lrTb"/>
                  <w:noWrap w:val="false"/>
                </w:tcPr>
                <w:p>
                  <w:pPr>
                    <w:pStyle w:val="907"/>
                    <w:pBdr/>
                    <w:spacing/>
                    <w:ind/>
                    <w:jc w:val="center"/>
                    <w:rPr/>
                  </w:pPr>
                  <w:r>
                    <w:t xml:space="preserve">0.2</w:t>
                  </w:r>
                  <w:r/>
                </w:p>
              </w:tc>
              <w:tc>
                <w:tcPr>
                  <w:tcBorders/>
                  <w:textDirection w:val="lrTb"/>
                  <w:noWrap w:val="false"/>
                </w:tcPr>
                <w:p>
                  <w:pPr>
                    <w:pStyle w:val="907"/>
                    <w:pBdr/>
                    <w:spacing/>
                    <w:ind/>
                    <w:jc w:val="center"/>
                    <w:rPr/>
                  </w:pPr>
                  <w:r>
                    <w:t xml:space="preserve">1.0</w:t>
                  </w:r>
                  <w:r/>
                </w:p>
              </w:tc>
              <w:tc>
                <w:tcPr>
                  <w:tcBorders/>
                  <w:textDirection w:val="lrTb"/>
                  <w:noWrap w:val="false"/>
                </w:tcPr>
                <w:p>
                  <w:pPr>
                    <w:pStyle w:val="907"/>
                    <w:pBdr/>
                    <w:spacing/>
                    <w:ind/>
                    <w:jc w:val="center"/>
                    <w:rPr/>
                  </w:pPr>
                  <w:r>
                    <w:t xml:space="preserve">2.1</w:t>
                  </w:r>
                  <w:r/>
                </w:p>
              </w:tc>
              <w:tc>
                <w:tcPr>
                  <w:tcBorders/>
                  <w:textDirection w:val="lrTb"/>
                  <w:noWrap w:val="false"/>
                </w:tcPr>
                <w:p>
                  <w:pPr>
                    <w:pStyle w:val="907"/>
                    <w:pBdr/>
                    <w:spacing/>
                    <w:ind/>
                    <w:jc w:val="center"/>
                    <w:rPr/>
                  </w:pPr>
                  <w:r>
                    <w:t xml:space="preserve">0.3</w:t>
                  </w:r>
                  <w:r/>
                </w:p>
              </w:tc>
              <w:tc>
                <w:tcPr>
                  <w:tcBorders/>
                  <w:textDirection w:val="lrTb"/>
                  <w:noWrap w:val="false"/>
                </w:tcPr>
                <w:p>
                  <w:pPr>
                    <w:pStyle w:val="907"/>
                    <w:pBdr/>
                    <w:spacing/>
                    <w:ind/>
                    <w:jc w:val="center"/>
                    <w:rPr/>
                  </w:pPr>
                  <w:r>
                    <w:t xml:space="preserve">0.5</w:t>
                  </w:r>
                  <w:r/>
                </w:p>
              </w:tc>
              <w:tc>
                <w:tcPr>
                  <w:tcBorders/>
                  <w:textDirection w:val="lrTb"/>
                  <w:noWrap w:val="false"/>
                </w:tcPr>
                <w:p>
                  <w:pPr>
                    <w:pStyle w:val="907"/>
                    <w:pBdr/>
                    <w:spacing/>
                    <w:ind/>
                    <w:jc w:val="center"/>
                    <w:rPr/>
                  </w:pPr>
                  <w:r>
                    <w:t xml:space="preserve">1.0</w:t>
                  </w:r>
                  <w:r/>
                </w:p>
              </w:tc>
              <w:tc>
                <w:tcPr>
                  <w:tcBorders/>
                  <w:textDirection w:val="lrTb"/>
                  <w:noWrap w:val="false"/>
                </w:tcPr>
                <w:p>
                  <w:pPr>
                    <w:pStyle w:val="907"/>
                    <w:pBdr/>
                    <w:spacing/>
                    <w:ind/>
                    <w:jc w:val="center"/>
                    <w:rPr/>
                  </w:pPr>
                  <w:r>
                    <w:t xml:space="preserve">5.4</w:t>
                  </w:r>
                  <w:r/>
                </w:p>
              </w:tc>
            </w:tr>
            <w:tr>
              <w:trPr/>
              <w:tc>
                <w:tcPr>
                  <w:tcBorders/>
                  <w:textDirection w:val="lrTb"/>
                  <w:noWrap w:val="false"/>
                </w:tcPr>
                <w:p>
                  <w:pPr>
                    <w:pStyle w:val="907"/>
                    <w:pBdr/>
                    <w:spacing/>
                    <w:ind/>
                    <w:jc w:val="center"/>
                    <w:rPr/>
                  </w:pPr>
                  <w:r>
                    <w:t xml:space="preserve">2023-03-13</w:t>
                  </w:r>
                  <w:r/>
                </w:p>
              </w:tc>
              <w:tc>
                <w:tcPr>
                  <w:tcBorders/>
                  <w:textDirection w:val="lrTb"/>
                  <w:noWrap w:val="false"/>
                </w:tcPr>
                <w:p>
                  <w:pPr>
                    <w:pStyle w:val="907"/>
                    <w:pBdr/>
                    <w:spacing/>
                    <w:ind/>
                    <w:jc w:val="center"/>
                    <w:rPr/>
                  </w:pPr>
                  <w:r>
                    <w:t xml:space="preserve">21.00</w:t>
                  </w:r>
                  <w:r/>
                </w:p>
              </w:tc>
              <w:tc>
                <w:tcPr>
                  <w:tcBorders/>
                  <w:textDirection w:val="lrTb"/>
                  <w:noWrap w:val="false"/>
                </w:tcPr>
                <w:p>
                  <w:pPr>
                    <w:pStyle w:val="907"/>
                    <w:pBdr/>
                    <w:spacing/>
                    <w:ind/>
                    <w:jc w:val="center"/>
                    <w:rPr/>
                  </w:pPr>
                  <w:r>
                    <w:t xml:space="preserve">−8.9</w:t>
                  </w:r>
                  <w:r/>
                </w:p>
              </w:tc>
              <w:tc>
                <w:tcPr>
                  <w:tcBorders/>
                  <w:textDirection w:val="lrTb"/>
                  <w:noWrap w:val="false"/>
                </w:tcPr>
                <w:p>
                  <w:pPr>
                    <w:pStyle w:val="907"/>
                    <w:pBdr/>
                    <w:spacing/>
                    <w:ind/>
                    <w:jc w:val="center"/>
                    <w:rPr/>
                  </w:pPr>
                  <w:r>
                    <w:t xml:space="preserve">−3.6</w:t>
                  </w:r>
                  <w:r/>
                </w:p>
              </w:tc>
              <w:tc>
                <w:tcPr>
                  <w:tcBorders/>
                  <w:textDirection w:val="lrTb"/>
                  <w:noWrap w:val="false"/>
                </w:tcPr>
                <w:p>
                  <w:pPr>
                    <w:pStyle w:val="907"/>
                    <w:pBdr/>
                    <w:spacing/>
                    <w:ind/>
                    <w:jc w:val="center"/>
                    <w:rPr/>
                  </w:pPr>
                  <w:r>
                    <w:t xml:space="preserve">−0.1</w:t>
                  </w:r>
                  <w:r/>
                </w:p>
              </w:tc>
              <w:tc>
                <w:tcPr>
                  <w:tcBorders/>
                  <w:textDirection w:val="lrTb"/>
                  <w:noWrap w:val="false"/>
                </w:tcPr>
                <w:p>
                  <w:pPr>
                    <w:pStyle w:val="907"/>
                    <w:pBdr/>
                    <w:spacing/>
                    <w:ind/>
                    <w:jc w:val="center"/>
                    <w:rPr/>
                  </w:pPr>
                  <w:r>
                    <w:t xml:space="preserve">0.3</w:t>
                  </w:r>
                  <w:r/>
                </w:p>
              </w:tc>
              <w:tc>
                <w:tcPr>
                  <w:tcBorders/>
                  <w:textDirection w:val="lrTb"/>
                  <w:noWrap w:val="false"/>
                </w:tcPr>
                <w:p>
                  <w:pPr>
                    <w:pStyle w:val="907"/>
                    <w:pBdr/>
                    <w:spacing/>
                    <w:ind/>
                    <w:jc w:val="center"/>
                    <w:rPr/>
                  </w:pPr>
                  <w:r>
                    <w:t xml:space="preserve">1.3</w:t>
                  </w:r>
                  <w:r/>
                </w:p>
              </w:tc>
              <w:tc>
                <w:tcPr>
                  <w:tcBorders/>
                  <w:textDirection w:val="lrTb"/>
                  <w:noWrap w:val="false"/>
                </w:tcPr>
                <w:p>
                  <w:pPr>
                    <w:pStyle w:val="907"/>
                    <w:pBdr/>
                    <w:spacing/>
                    <w:ind/>
                    <w:jc w:val="center"/>
                    <w:rPr/>
                  </w:pPr>
                  <w:r>
                    <w:t xml:space="preserve">2.2</w:t>
                  </w:r>
                  <w:r/>
                </w:p>
              </w:tc>
              <w:tc>
                <w:tcPr>
                  <w:tcBorders/>
                  <w:textDirection w:val="lrTb"/>
                  <w:noWrap w:val="false"/>
                </w:tcPr>
                <w:p>
                  <w:pPr>
                    <w:pStyle w:val="907"/>
                    <w:pBdr/>
                    <w:spacing/>
                    <w:ind/>
                    <w:jc w:val="center"/>
                    <w:rPr/>
                  </w:pPr>
                  <w:r>
                    <w:t xml:space="preserve">0.0</w:t>
                  </w:r>
                  <w:r/>
                </w:p>
              </w:tc>
              <w:tc>
                <w:tcPr>
                  <w:tcBorders/>
                  <w:textDirection w:val="lrTb"/>
                  <w:noWrap w:val="false"/>
                </w:tcPr>
                <w:p>
                  <w:pPr>
                    <w:pStyle w:val="907"/>
                    <w:pBdr/>
                    <w:spacing/>
                    <w:ind/>
                    <w:jc w:val="center"/>
                    <w:rPr/>
                  </w:pPr>
                  <w:r>
                    <w:t xml:space="preserve">0.5</w:t>
                  </w:r>
                  <w:r/>
                </w:p>
              </w:tc>
              <w:tc>
                <w:tcPr>
                  <w:tcBorders/>
                  <w:textDirection w:val="lrTb"/>
                  <w:noWrap w:val="false"/>
                </w:tcPr>
                <w:p>
                  <w:pPr>
                    <w:pStyle w:val="907"/>
                    <w:pBdr/>
                    <w:spacing/>
                    <w:ind/>
                    <w:jc w:val="center"/>
                    <w:rPr/>
                  </w:pPr>
                  <w:r>
                    <w:t xml:space="preserve">1.0</w:t>
                  </w:r>
                  <w:r/>
                </w:p>
              </w:tc>
              <w:tc>
                <w:tcPr>
                  <w:tcBorders/>
                  <w:textDirection w:val="lrTb"/>
                  <w:noWrap w:val="false"/>
                </w:tcPr>
                <w:p>
                  <w:pPr>
                    <w:pStyle w:val="907"/>
                    <w:pBdr/>
                    <w:spacing/>
                    <w:ind/>
                    <w:jc w:val="center"/>
                    <w:rPr/>
                  </w:pPr>
                  <w:r>
                    <w:t xml:space="preserve">27.4</w:t>
                  </w:r>
                  <w:r/>
                </w:p>
              </w:tc>
            </w:tr>
            <w:tr>
              <w:trPr/>
              <w:tc>
                <w:tcPr>
                  <w:tcBorders/>
                  <w:textDirection w:val="lrTb"/>
                  <w:noWrap w:val="false"/>
                </w:tcPr>
                <w:p>
                  <w:pPr>
                    <w:pStyle w:val="907"/>
                    <w:pBdr/>
                    <w:spacing/>
                    <w:ind/>
                    <w:jc w:val="center"/>
                    <w:rPr/>
                  </w:pPr>
                  <w:r>
                    <w:t xml:space="preserve">2023-03-24</w:t>
                  </w:r>
                  <w:r/>
                </w:p>
              </w:tc>
              <w:tc>
                <w:tcPr>
                  <w:tcBorders/>
                  <w:textDirection w:val="lrTb"/>
                  <w:noWrap w:val="false"/>
                </w:tcPr>
                <w:p>
                  <w:pPr>
                    <w:pStyle w:val="907"/>
                    <w:pBdr/>
                    <w:spacing/>
                    <w:ind/>
                    <w:jc w:val="center"/>
                    <w:rPr/>
                  </w:pPr>
                  <w:r>
                    <w:t xml:space="preserve">15.50</w:t>
                  </w:r>
                  <w:r/>
                </w:p>
              </w:tc>
              <w:tc>
                <w:tcPr>
                  <w:tcBorders/>
                  <w:textDirection w:val="lrTb"/>
                  <w:noWrap w:val="false"/>
                </w:tcPr>
                <w:p>
                  <w:pPr>
                    <w:pStyle w:val="907"/>
                    <w:pBdr/>
                    <w:spacing/>
                    <w:ind/>
                    <w:jc w:val="center"/>
                    <w:rPr/>
                  </w:pPr>
                  <w:r>
                    <w:t xml:space="preserve">−7.9</w:t>
                  </w:r>
                  <w:r/>
                </w:p>
              </w:tc>
              <w:tc>
                <w:tcPr>
                  <w:tcBorders/>
                  <w:textDirection w:val="lrTb"/>
                  <w:noWrap w:val="false"/>
                </w:tcPr>
                <w:p>
                  <w:pPr>
                    <w:pStyle w:val="907"/>
                    <w:pBdr/>
                    <w:spacing/>
                    <w:ind/>
                    <w:jc w:val="center"/>
                    <w:rPr/>
                  </w:pPr>
                  <w:r>
                    <w:t xml:space="preserve">−5.7</w:t>
                  </w:r>
                  <w:r/>
                </w:p>
              </w:tc>
              <w:tc>
                <w:tcPr>
                  <w:tcBorders/>
                  <w:textDirection w:val="lrTb"/>
                  <w:noWrap w:val="false"/>
                </w:tcPr>
                <w:p>
                  <w:pPr>
                    <w:pStyle w:val="907"/>
                    <w:pBdr/>
                    <w:spacing/>
                    <w:ind/>
                    <w:jc w:val="center"/>
                    <w:rPr/>
                  </w:pPr>
                  <w:r>
                    <w:t xml:space="preserve">−3.5</w:t>
                  </w:r>
                  <w:r/>
                </w:p>
              </w:tc>
              <w:tc>
                <w:tcPr>
                  <w:tcBorders/>
                  <w:textDirection w:val="lrTb"/>
                  <w:noWrap w:val="false"/>
                </w:tcPr>
                <w:p>
                  <w:pPr>
                    <w:pStyle w:val="907"/>
                    <w:pBdr/>
                    <w:spacing/>
                    <w:ind/>
                    <w:jc w:val="center"/>
                    <w:rPr/>
                  </w:pPr>
                  <w:r>
                    <w:t xml:space="preserve">0.1</w:t>
                  </w:r>
                  <w:r/>
                </w:p>
              </w:tc>
              <w:tc>
                <w:tcPr>
                  <w:tcBorders/>
                  <w:textDirection w:val="lrTb"/>
                  <w:noWrap w:val="false"/>
                </w:tcPr>
                <w:p>
                  <w:pPr>
                    <w:pStyle w:val="907"/>
                    <w:pBdr/>
                    <w:spacing/>
                    <w:ind/>
                    <w:jc w:val="center"/>
                    <w:rPr/>
                  </w:pPr>
                  <w:r>
                    <w:t xml:space="preserve">0.5</w:t>
                  </w:r>
                  <w:r/>
                </w:p>
              </w:tc>
              <w:tc>
                <w:tcPr>
                  <w:tcBorders/>
                  <w:textDirection w:val="lrTb"/>
                  <w:noWrap w:val="false"/>
                </w:tcPr>
                <w:p>
                  <w:pPr>
                    <w:pStyle w:val="907"/>
                    <w:pBdr/>
                    <w:spacing/>
                    <w:ind/>
                    <w:jc w:val="center"/>
                    <w:rPr/>
                  </w:pPr>
                  <w:r>
                    <w:t xml:space="preserve">1.2</w:t>
                  </w:r>
                  <w:r/>
                </w:p>
              </w:tc>
              <w:tc>
                <w:tcPr>
                  <w:tcBorders/>
                  <w:textDirection w:val="lrTb"/>
                  <w:noWrap w:val="false"/>
                </w:tcPr>
                <w:p>
                  <w:pPr>
                    <w:pStyle w:val="907"/>
                    <w:pBdr/>
                    <w:spacing/>
                    <w:ind/>
                    <w:jc w:val="center"/>
                    <w:rPr/>
                  </w:pPr>
                  <w:r>
                    <w:t xml:space="preserve">0.1</w:t>
                  </w:r>
                  <w:r/>
                </w:p>
              </w:tc>
              <w:tc>
                <w:tcPr>
                  <w:tcBorders/>
                  <w:textDirection w:val="lrTb"/>
                  <w:noWrap w:val="false"/>
                </w:tcPr>
                <w:p>
                  <w:pPr>
                    <w:pStyle w:val="907"/>
                    <w:pBdr/>
                    <w:spacing/>
                    <w:ind/>
                    <w:jc w:val="center"/>
                    <w:rPr/>
                  </w:pPr>
                  <w:r>
                    <w:t xml:space="preserve">0.4</w:t>
                  </w:r>
                  <w:r/>
                </w:p>
              </w:tc>
              <w:tc>
                <w:tcPr>
                  <w:tcBorders/>
                  <w:textDirection w:val="lrTb"/>
                  <w:noWrap w:val="false"/>
                </w:tcPr>
                <w:p>
                  <w:pPr>
                    <w:pStyle w:val="907"/>
                    <w:pBdr/>
                    <w:spacing/>
                    <w:ind/>
                    <w:jc w:val="center"/>
                    <w:rPr/>
                  </w:pPr>
                  <w:r>
                    <w:t xml:space="preserve">0.7</w:t>
                  </w:r>
                  <w:r/>
                </w:p>
              </w:tc>
              <w:tc>
                <w:tcPr>
                  <w:tcBorders/>
                  <w:textDirection w:val="lrTb"/>
                  <w:noWrap w:val="false"/>
                </w:tcPr>
                <w:p>
                  <w:pPr>
                    <w:pStyle w:val="907"/>
                    <w:pBdr/>
                    <w:spacing/>
                    <w:ind/>
                    <w:jc w:val="center"/>
                    <w:rPr/>
                  </w:pPr>
                  <w:r>
                    <w:t xml:space="preserve">23.8</w:t>
                  </w:r>
                  <w:r/>
                </w:p>
              </w:tc>
            </w:tr>
            <w:tr>
              <w:trPr/>
              <w:tc>
                <w:tcPr>
                  <w:tcBorders/>
                  <w:textDirection w:val="lrTb"/>
                  <w:noWrap w:val="false"/>
                </w:tcPr>
                <w:p>
                  <w:pPr>
                    <w:pStyle w:val="907"/>
                    <w:pBdr/>
                    <w:spacing/>
                    <w:ind/>
                    <w:jc w:val="center"/>
                    <w:rPr/>
                  </w:pPr>
                  <w:r>
                    <w:t xml:space="preserve">2023-04-01</w:t>
                  </w:r>
                  <w:r/>
                </w:p>
              </w:tc>
              <w:tc>
                <w:tcPr>
                  <w:tcBorders/>
                  <w:textDirection w:val="lrTb"/>
                  <w:noWrap w:val="false"/>
                </w:tcPr>
                <w:p>
                  <w:pPr>
                    <w:pStyle w:val="907"/>
                    <w:pBdr/>
                    <w:spacing/>
                    <w:ind/>
                    <w:jc w:val="center"/>
                    <w:rPr/>
                  </w:pPr>
                  <w:r>
                    <w:t xml:space="preserve">13.00</w:t>
                  </w:r>
                  <w:r/>
                </w:p>
              </w:tc>
              <w:tc>
                <w:tcPr>
                  <w:tcBorders/>
                  <w:textDirection w:val="lrTb"/>
                  <w:noWrap w:val="false"/>
                </w:tcPr>
                <w:p>
                  <w:pPr>
                    <w:pStyle w:val="907"/>
                    <w:pBdr/>
                    <w:spacing/>
                    <w:ind/>
                    <w:jc w:val="center"/>
                    <w:rPr/>
                  </w:pPr>
                  <w:r>
                    <w:t xml:space="preserve">−8.9</w:t>
                  </w:r>
                  <w:r/>
                </w:p>
              </w:tc>
              <w:tc>
                <w:tcPr>
                  <w:tcBorders/>
                  <w:textDirection w:val="lrTb"/>
                  <w:noWrap w:val="false"/>
                </w:tcPr>
                <w:p>
                  <w:pPr>
                    <w:pStyle w:val="907"/>
                    <w:pBdr/>
                    <w:spacing/>
                    <w:ind/>
                    <w:jc w:val="center"/>
                    <w:rPr/>
                  </w:pPr>
                  <w:r>
                    <w:t xml:space="preserve">−7.7</w:t>
                  </w:r>
                  <w:r/>
                </w:p>
              </w:tc>
              <w:tc>
                <w:tcPr>
                  <w:tcBorders/>
                  <w:textDirection w:val="lrTb"/>
                  <w:noWrap w:val="false"/>
                </w:tcPr>
                <w:p>
                  <w:pPr>
                    <w:pStyle w:val="907"/>
                    <w:pBdr/>
                    <w:spacing/>
                    <w:ind/>
                    <w:jc w:val="center"/>
                    <w:rPr/>
                  </w:pPr>
                  <w:r>
                    <w:t xml:space="preserve">−4.7</w:t>
                  </w:r>
                  <w:r/>
                </w:p>
              </w:tc>
              <w:tc>
                <w:tcPr>
                  <w:tcBorders/>
                  <w:textDirection w:val="lrTb"/>
                  <w:noWrap w:val="false"/>
                </w:tcPr>
                <w:p>
                  <w:pPr>
                    <w:pStyle w:val="907"/>
                    <w:pBdr/>
                    <w:spacing/>
                    <w:ind/>
                    <w:jc w:val="center"/>
                    <w:rPr/>
                  </w:pPr>
                  <w:r>
                    <w:t xml:space="preserve">0.1</w:t>
                  </w:r>
                  <w:r/>
                </w:p>
              </w:tc>
              <w:tc>
                <w:tcPr>
                  <w:tcBorders/>
                  <w:textDirection w:val="lrTb"/>
                  <w:noWrap w:val="false"/>
                </w:tcPr>
                <w:p>
                  <w:pPr>
                    <w:pStyle w:val="907"/>
                    <w:pBdr/>
                    <w:spacing/>
                    <w:ind/>
                    <w:jc w:val="center"/>
                    <w:rPr/>
                  </w:pPr>
                  <w:r>
                    <w:t xml:space="preserve">0.6</w:t>
                  </w:r>
                  <w:r/>
                </w:p>
              </w:tc>
              <w:tc>
                <w:tcPr>
                  <w:tcBorders/>
                  <w:textDirection w:val="lrTb"/>
                  <w:noWrap w:val="false"/>
                </w:tcPr>
                <w:p>
                  <w:pPr>
                    <w:pStyle w:val="907"/>
                    <w:pBdr/>
                    <w:spacing/>
                    <w:ind/>
                    <w:jc w:val="center"/>
                    <w:rPr/>
                  </w:pPr>
                  <w:r>
                    <w:t xml:space="preserve">1.4</w:t>
                  </w:r>
                  <w:r/>
                </w:p>
              </w:tc>
              <w:tc>
                <w:tcPr>
                  <w:tcBorders/>
                  <w:textDirection w:val="lrTb"/>
                  <w:noWrap w:val="false"/>
                </w:tcPr>
                <w:p>
                  <w:pPr>
                    <w:pStyle w:val="907"/>
                    <w:pBdr/>
                    <w:spacing/>
                    <w:ind/>
                    <w:jc w:val="center"/>
                    <w:rPr/>
                  </w:pPr>
                  <w:r>
                    <w:t xml:space="preserve">0.4</w:t>
                  </w:r>
                  <w:r/>
                </w:p>
              </w:tc>
              <w:tc>
                <w:tcPr>
                  <w:tcBorders/>
                  <w:textDirection w:val="lrTb"/>
                  <w:noWrap w:val="false"/>
                </w:tcPr>
                <w:p>
                  <w:pPr>
                    <w:pStyle w:val="907"/>
                    <w:pBdr/>
                    <w:spacing/>
                    <w:ind/>
                    <w:jc w:val="center"/>
                    <w:rPr/>
                  </w:pPr>
                  <w:r>
                    <w:t xml:space="preserve">0.6</w:t>
                  </w:r>
                  <w:r/>
                </w:p>
              </w:tc>
              <w:tc>
                <w:tcPr>
                  <w:tcBorders/>
                  <w:textDirection w:val="lrTb"/>
                  <w:noWrap w:val="false"/>
                </w:tcPr>
                <w:p>
                  <w:pPr>
                    <w:pStyle w:val="907"/>
                    <w:pBdr/>
                    <w:spacing/>
                    <w:ind/>
                    <w:jc w:val="center"/>
                    <w:rPr/>
                  </w:pPr>
                  <w:r>
                    <w:t xml:space="preserve">0.8</w:t>
                  </w:r>
                  <w:r/>
                </w:p>
              </w:tc>
              <w:tc>
                <w:tcPr>
                  <w:tcBorders/>
                  <w:textDirection w:val="lrTb"/>
                  <w:noWrap w:val="false"/>
                </w:tcPr>
                <w:p>
                  <w:pPr>
                    <w:pStyle w:val="907"/>
                    <w:pBdr/>
                    <w:spacing/>
                    <w:ind/>
                    <w:jc w:val="center"/>
                    <w:rPr/>
                  </w:pPr>
                  <w:r>
                    <w:t xml:space="preserve">11.4</w:t>
                  </w:r>
                  <w:r/>
                </w:p>
              </w:tc>
            </w:tr>
            <w:tr>
              <w:trPr/>
              <w:tc>
                <w:tcPr>
                  <w:tcBorders/>
                  <w:textDirection w:val="lrTb"/>
                  <w:noWrap w:val="false"/>
                </w:tcPr>
                <w:p>
                  <w:pPr>
                    <w:pStyle w:val="907"/>
                    <w:pBdr/>
                    <w:spacing/>
                    <w:ind/>
                    <w:jc w:val="center"/>
                    <w:rPr/>
                  </w:pPr>
                  <w:r>
                    <w:t xml:space="preserve">2023-04-10</w:t>
                  </w:r>
                  <w:r/>
                </w:p>
              </w:tc>
              <w:tc>
                <w:tcPr>
                  <w:tcBorders/>
                  <w:textDirection w:val="lrTb"/>
                  <w:noWrap w:val="false"/>
                </w:tcPr>
                <w:p>
                  <w:pPr>
                    <w:pStyle w:val="907"/>
                    <w:pBdr/>
                    <w:spacing/>
                    <w:ind/>
                    <w:jc w:val="center"/>
                    <w:rPr/>
                  </w:pPr>
                  <w:r>
                    <w:t xml:space="preserve">8.25</w:t>
                  </w:r>
                  <w:r/>
                </w:p>
              </w:tc>
              <w:tc>
                <w:tcPr>
                  <w:tcBorders/>
                  <w:textDirection w:val="lrTb"/>
                  <w:noWrap w:val="false"/>
                </w:tcPr>
                <w:p>
                  <w:pPr>
                    <w:pStyle w:val="907"/>
                    <w:pBdr/>
                    <w:spacing/>
                    <w:ind/>
                    <w:jc w:val="center"/>
                    <w:rPr/>
                  </w:pPr>
                  <w:r>
                    <w:t xml:space="preserve">−1.1</w:t>
                  </w:r>
                  <w:r/>
                </w:p>
              </w:tc>
              <w:tc>
                <w:tcPr>
                  <w:tcBorders/>
                  <w:textDirection w:val="lrTb"/>
                  <w:noWrap w:val="false"/>
                </w:tcPr>
                <w:p>
                  <w:pPr>
                    <w:pStyle w:val="907"/>
                    <w:pBdr/>
                    <w:spacing/>
                    <w:ind/>
                    <w:jc w:val="center"/>
                    <w:rPr/>
                  </w:pPr>
                  <w:r>
                    <w:t xml:space="preserve">−0.5</w:t>
                  </w:r>
                  <w:r/>
                </w:p>
              </w:tc>
              <w:tc>
                <w:tcPr>
                  <w:tcBorders/>
                  <w:textDirection w:val="lrTb"/>
                  <w:noWrap w:val="false"/>
                </w:tcPr>
                <w:p>
                  <w:pPr>
                    <w:pStyle w:val="907"/>
                    <w:pBdr/>
                    <w:spacing/>
                    <w:ind/>
                    <w:jc w:val="center"/>
                    <w:rPr/>
                  </w:pPr>
                  <w:r>
                    <w:t xml:space="preserve">0.3</w:t>
                  </w:r>
                  <w:r/>
                </w:p>
              </w:tc>
              <w:tc>
                <w:tcPr>
                  <w:tcBorders/>
                  <w:textDirection w:val="lrTb"/>
                  <w:noWrap w:val="false"/>
                </w:tcPr>
                <w:p>
                  <w:pPr>
                    <w:pStyle w:val="907"/>
                    <w:pBdr/>
                    <w:spacing/>
                    <w:ind/>
                    <w:jc w:val="center"/>
                    <w:rPr/>
                  </w:pPr>
                  <w:r>
                    <w:t xml:space="preserve">0.1</w:t>
                  </w:r>
                  <w:r/>
                </w:p>
              </w:tc>
              <w:tc>
                <w:tcPr>
                  <w:tcBorders/>
                  <w:textDirection w:val="lrTb"/>
                  <w:noWrap w:val="false"/>
                </w:tcPr>
                <w:p>
                  <w:pPr>
                    <w:pStyle w:val="907"/>
                    <w:pBdr/>
                    <w:spacing/>
                    <w:ind/>
                    <w:jc w:val="center"/>
                    <w:rPr/>
                  </w:pPr>
                  <w:r>
                    <w:t xml:space="preserve">0.3</w:t>
                  </w:r>
                  <w:r/>
                </w:p>
              </w:tc>
              <w:tc>
                <w:tcPr>
                  <w:tcBorders/>
                  <w:textDirection w:val="lrTb"/>
                  <w:noWrap w:val="false"/>
                </w:tcPr>
                <w:p>
                  <w:pPr>
                    <w:pStyle w:val="907"/>
                    <w:pBdr/>
                    <w:spacing/>
                    <w:ind/>
                    <w:jc w:val="center"/>
                    <w:rPr/>
                  </w:pPr>
                  <w:r>
                    <w:t xml:space="preserve">1.0</w:t>
                  </w:r>
                  <w:r/>
                </w:p>
              </w:tc>
              <w:tc>
                <w:tcPr>
                  <w:tcBorders/>
                  <w:textDirection w:val="lrTb"/>
                  <w:noWrap w:val="false"/>
                </w:tcPr>
                <w:p>
                  <w:pPr>
                    <w:pStyle w:val="907"/>
                    <w:pBdr/>
                    <w:spacing/>
                    <w:ind/>
                    <w:jc w:val="center"/>
                    <w:rPr/>
                  </w:pPr>
                  <w:r>
                    <w:t xml:space="preserve">0.2</w:t>
                  </w:r>
                  <w:r/>
                </w:p>
              </w:tc>
              <w:tc>
                <w:tcPr>
                  <w:tcBorders/>
                  <w:textDirection w:val="lrTb"/>
                  <w:noWrap w:val="false"/>
                </w:tcPr>
                <w:p>
                  <w:pPr>
                    <w:pStyle w:val="907"/>
                    <w:pBdr/>
                    <w:spacing/>
                    <w:ind/>
                    <w:jc w:val="center"/>
                    <w:rPr/>
                  </w:pPr>
                  <w:r>
                    <w:t xml:space="preserve">0.4</w:t>
                  </w:r>
                  <w:r/>
                </w:p>
              </w:tc>
              <w:tc>
                <w:tcPr>
                  <w:tcBorders/>
                  <w:textDirection w:val="lrTb"/>
                  <w:noWrap w:val="false"/>
                </w:tcPr>
                <w:p>
                  <w:pPr>
                    <w:pStyle w:val="907"/>
                    <w:pBdr/>
                    <w:spacing/>
                    <w:ind/>
                    <w:jc w:val="center"/>
                    <w:rPr/>
                  </w:pPr>
                  <w:r>
                    <w:t xml:space="preserve">0.6</w:t>
                  </w:r>
                  <w:r/>
                </w:p>
              </w:tc>
              <w:tc>
                <w:tcPr>
                  <w:tcBorders/>
                  <w:textDirection w:val="lrTb"/>
                  <w:noWrap w:val="false"/>
                </w:tcPr>
                <w:p>
                  <w:pPr>
                    <w:pStyle w:val="907"/>
                    <w:pBdr/>
                    <w:spacing/>
                    <w:ind/>
                    <w:jc w:val="center"/>
                    <w:rPr/>
                  </w:pPr>
                  <w:r>
                    <w:t xml:space="preserve">18.0</w:t>
                  </w:r>
                  <w:r/>
                </w:p>
              </w:tc>
            </w:tr>
            <w:tr>
              <w:trPr/>
              <w:tc>
                <w:tcPr>
                  <w:tcBorders/>
                  <w:textDirection w:val="lrTb"/>
                  <w:noWrap w:val="false"/>
                </w:tcPr>
                <w:p>
                  <w:pPr>
                    <w:pStyle w:val="907"/>
                    <w:pBdr/>
                    <w:spacing/>
                    <w:ind/>
                    <w:jc w:val="center"/>
                    <w:rPr/>
                  </w:pPr>
                  <w:r>
                    <w:t xml:space="preserve">2023-05-08</w:t>
                  </w:r>
                  <w:r/>
                </w:p>
              </w:tc>
              <w:tc>
                <w:tcPr>
                  <w:tcBorders/>
                  <w:textDirection w:val="lrTb"/>
                  <w:noWrap w:val="false"/>
                </w:tcPr>
                <w:p>
                  <w:pPr>
                    <w:pStyle w:val="907"/>
                    <w:pBdr/>
                    <w:spacing/>
                    <w:ind/>
                    <w:jc w:val="center"/>
                    <w:rPr/>
                  </w:pPr>
                  <w:r>
                    <w:t xml:space="preserve">1.00</w:t>
                  </w:r>
                  <w:r/>
                </w:p>
              </w:tc>
              <w:tc>
                <w:tcPr>
                  <w:tcBorders/>
                  <w:textDirection w:val="lrTb"/>
                  <w:noWrap w:val="false"/>
                </w:tcPr>
                <w:p>
                  <w:pPr>
                    <w:pStyle w:val="907"/>
                    <w:pBdr/>
                    <w:spacing/>
                    <w:ind/>
                    <w:jc w:val="center"/>
                    <w:rPr/>
                  </w:pPr>
                  <w:r>
                    <w:t xml:space="preserve">0.2</w:t>
                  </w:r>
                  <w:r/>
                </w:p>
              </w:tc>
              <w:tc>
                <w:tcPr>
                  <w:tcBorders/>
                  <w:textDirection w:val="lrTb"/>
                  <w:noWrap w:val="false"/>
                </w:tcPr>
                <w:p>
                  <w:pPr>
                    <w:pStyle w:val="907"/>
                    <w:pBdr/>
                    <w:spacing/>
                    <w:ind/>
                    <w:jc w:val="center"/>
                    <w:rPr/>
                  </w:pPr>
                  <w:r>
                    <w:t xml:space="preserve">0.6</w:t>
                  </w:r>
                  <w:r/>
                </w:p>
              </w:tc>
              <w:tc>
                <w:tcPr>
                  <w:tcBorders/>
                  <w:textDirection w:val="lrTb"/>
                  <w:noWrap w:val="false"/>
                </w:tcPr>
                <w:p>
                  <w:pPr>
                    <w:pStyle w:val="907"/>
                    <w:pBdr/>
                    <w:spacing/>
                    <w:ind/>
                    <w:jc w:val="center"/>
                    <w:rPr/>
                  </w:pPr>
                  <w:r>
                    <w:t xml:space="preserve">1.0</w:t>
                  </w:r>
                  <w:r/>
                </w:p>
              </w:tc>
              <w:tc>
                <w:tcPr>
                  <w:tcBorders/>
                  <w:textDirection w:val="lrTb"/>
                  <w:noWrap w:val="false"/>
                </w:tcPr>
                <w:p>
                  <w:pPr>
                    <w:pStyle w:val="907"/>
                    <w:pBdr/>
                    <w:spacing/>
                    <w:ind/>
                    <w:jc w:val="center"/>
                    <w:rPr/>
                  </w:pPr>
                  <w:r>
                    <w:t xml:space="preserve">0.4</w:t>
                  </w:r>
                  <w:r/>
                </w:p>
              </w:tc>
              <w:tc>
                <w:tcPr>
                  <w:tcBorders/>
                  <w:textDirection w:val="lrTb"/>
                  <w:noWrap w:val="false"/>
                </w:tcPr>
                <w:p>
                  <w:pPr>
                    <w:pStyle w:val="907"/>
                    <w:pBdr/>
                    <w:spacing/>
                    <w:ind/>
                    <w:jc w:val="center"/>
                    <w:rPr/>
                  </w:pPr>
                  <w:r>
                    <w:t xml:space="preserve">0.6</w:t>
                  </w:r>
                  <w:r/>
                </w:p>
              </w:tc>
              <w:tc>
                <w:tcPr>
                  <w:tcBorders/>
                  <w:textDirection w:val="lrTb"/>
                  <w:noWrap w:val="false"/>
                </w:tcPr>
                <w:p>
                  <w:pPr>
                    <w:pStyle w:val="907"/>
                    <w:pBdr/>
                    <w:spacing/>
                    <w:ind/>
                    <w:jc w:val="center"/>
                    <w:rPr/>
                  </w:pPr>
                  <w:r>
                    <w:t xml:space="preserve">0.8</w:t>
                  </w:r>
                  <w:r/>
                </w:p>
              </w:tc>
              <w:tc>
                <w:tcPr>
                  <w:tcBorders/>
                  <w:textDirection w:val="lrTb"/>
                  <w:noWrap w:val="false"/>
                </w:tcPr>
                <w:p>
                  <w:pPr>
                    <w:pStyle w:val="907"/>
                    <w:pBdr/>
                    <w:spacing/>
                    <w:ind/>
                    <w:jc w:val="center"/>
                    <w:rPr/>
                  </w:pPr>
                  <w:r>
                    <w:t xml:space="preserve">0.6</w:t>
                  </w:r>
                  <w:r/>
                </w:p>
              </w:tc>
              <w:tc>
                <w:tcPr>
                  <w:tcBorders/>
                  <w:textDirection w:val="lrTb"/>
                  <w:noWrap w:val="false"/>
                </w:tcPr>
                <w:p>
                  <w:pPr>
                    <w:pStyle w:val="907"/>
                    <w:pBdr/>
                    <w:spacing/>
                    <w:ind/>
                    <w:jc w:val="center"/>
                    <w:rPr/>
                  </w:pPr>
                  <w:r>
                    <w:t xml:space="preserve">0.6</w:t>
                  </w:r>
                  <w:r/>
                </w:p>
              </w:tc>
              <w:tc>
                <w:tcPr>
                  <w:tcBorders/>
                  <w:textDirection w:val="lrTb"/>
                  <w:noWrap w:val="false"/>
                </w:tcPr>
                <w:p>
                  <w:pPr>
                    <w:pStyle w:val="907"/>
                    <w:pBdr/>
                    <w:spacing/>
                    <w:ind/>
                    <w:jc w:val="center"/>
                    <w:rPr/>
                  </w:pPr>
                  <w:r>
                    <w:t xml:space="preserve">0.7</w:t>
                  </w:r>
                  <w:r/>
                </w:p>
              </w:tc>
              <w:tc>
                <w:tcPr>
                  <w:tcBorders/>
                  <w:textDirection w:val="lrTb"/>
                  <w:noWrap w:val="false"/>
                </w:tcPr>
                <w:p>
                  <w:pPr>
                    <w:pStyle w:val="907"/>
                    <w:pBdr/>
                    <w:spacing/>
                    <w:ind/>
                    <w:jc w:val="center"/>
                    <w:rPr/>
                  </w:pPr>
                  <w:r>
                    <w:t xml:space="preserve">3.5</w:t>
                  </w:r>
                  <w:bookmarkEnd w:id="56"/>
                  <w:r/>
                </w:p>
              </w:tc>
            </w:tr>
          </w:tbl>
          <w:p>
            <w:pPr>
              <w:pBdr/>
              <w:spacing/>
              <w:ind/>
              <w:rPr/>
            </w:pPr>
            <w:r/>
            <w:r/>
          </w:p>
        </w:tc>
      </w:tr>
    </w:tbl>
    <w:p>
      <w:pPr>
        <w:pStyle w:val="854"/>
        <w:pBdr/>
        <w:spacing/>
        <w:ind/>
        <w:rPr/>
      </w:pPr>
      <w:r>
        <w:t xml:space="preserve"> </w:t>
      </w:r>
      <w:r/>
    </w:p>
    <w:tbl>
      <w:tblPr>
        <w:tblW w:w="5000" w:type="pct"/>
        <w:tblBorders/>
        <w:tblLayout w:type="fixed"/>
        <w:tblLook w:val="0000" w:firstRow="0" w:lastRow="0" w:firstColumn="0" w:lastColumn="0" w:noHBand="0" w:noVBand="0"/>
      </w:tblPr>
      <w:tblGrid>
        <w:gridCol w:w="7920"/>
      </w:tblGrid>
      <w:tr>
        <w:trPr/>
        <w:tc>
          <w:tcPr>
            <w:tcBorders/>
            <w:textDirection w:val="lrTb"/>
            <w:noWrap w:val="false"/>
          </w:tcPr>
          <w:p>
            <w:pPr>
              <w:pStyle w:val="907"/>
              <w:pBdr/>
              <w:spacing/>
              <w:ind/>
              <w:jc w:val="center"/>
              <w:rPr/>
            </w:pPr>
            <w:r/>
            <w:bookmarkStart w:id="60" w:name="fig-scl-ip-avg-event"/>
            <w:r>
              <mc:AlternateContent>
                <mc:Choice Requires="wpg">
                  <w:drawing>
                    <wp:inline xmlns:wp="http://schemas.openxmlformats.org/drawingml/2006/wordprocessingDrawing" distT="0" distB="0" distL="0" distR="0">
                      <wp:extent cx="4587290" cy="6422207"/>
                      <wp:effectExtent l="0" t="0" r="0" b="0"/>
                      <wp:docPr id="4" name="Pictur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descr="figs/automated_snowfall_event_periods/event_avg_temp_wind_cuml_snow_vs_IP_colour_troughs.png"/>
                              <pic:cNvPicPr>
                                <a:picLocks noChangeAspect="1" noChangeArrowheads="1"/>
                              </pic:cNvPicPr>
                              <pic:nvPr/>
                            </pic:nvPicPr>
                            <pic:blipFill>
                              <a:blip r:embed="rId14"/>
                              <a:stretch/>
                            </pic:blipFill>
                            <pic:spPr bwMode="auto">
                              <a:xfrm>
                                <a:off x="0" y="0"/>
                                <a:ext cx="4587290" cy="6422207"/>
                              </a:xfrm>
                              <a:prstGeom prst="rect">
                                <a:avLst/>
                              </a:prstGeom>
                              <a:noFill/>
                              <a:ln w="9525">
                                <a:noFill/>
                                <a:headEnd/>
                                <a:tailEnd/>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 o:spid="_x0000_s3" type="#_x0000_t75" style="width:361.20pt;height:505.69pt;mso-wrap-distance-left:0.00pt;mso-wrap-distance-top:0.00pt;mso-wrap-distance-right:0.00pt;mso-wrap-distance-bottom:0.00pt;z-index:1;" stroked="f" strokeweight="0.75pt">
                      <v:imagedata r:id="rId14" o:title=""/>
                      <o:lock v:ext="edit" rotation="t"/>
                    </v:shape>
                  </w:pict>
                </mc:Fallback>
              </mc:AlternateContent>
            </w:r>
            <w:r/>
          </w:p>
          <w:p>
            <w:pPr>
              <w:pBdr/>
              <w:spacing w:before="200"/>
              <w:ind/>
              <w:jc w:val="left"/>
              <w:rPr/>
            </w:pPr>
            <w:r>
              <w:t xml:space="preserve">Figure 4: Scatter plots showing </w:t>
            </w:r>
            <w:r>
              <w:t xml:space="preserve">the mean air temperature and wind speed and total cumulative snowfall versus the mean interception efficiency measured by the SCLs for each of the 26 snowfall events. The SCLs are denoted by a distinct colour (grey, yellow, and green), correspond to varyin</w:t>
            </w:r>
            <w:r>
              <w:t xml:space="preserve">g canopy coverage (0.73, 0.78, and 0.82, respectively). A linear regression line fit to the data is shown by the solid coloured lines and the corresponding adjusted r squared value. Significant relationships (p &lt; 0.05) are marked by an asterix beside the R</w:t>
            </w:r>
            <w:r>
              <w:rPr>
                <w:vertAlign w:val="superscript"/>
              </w:rPr>
              <w:t xml:space="preserve">2</w:t>
            </w:r>
            <w:r>
              <w:t xml:space="preserve"> </w:t>
            </w:r>
            <w:r>
              <w:t xml:space="preserve">value.</w:t>
            </w:r>
            <w:bookmarkEnd w:id="60"/>
            <w:r/>
          </w:p>
        </w:tc>
      </w:tr>
    </w:tbl>
    <w:p>
      <w:pPr>
        <w:pStyle w:val="854"/>
        <w:pBdr/>
        <w:spacing/>
        <w:ind/>
        <w:rPr/>
      </w:pPr>
      <w:r/>
      <w:hyperlink w:tooltip="#fig-lai-met-ip" w:anchor="fig-lai-met-ip" w:history="1">
        <w:r>
          <w:rPr>
            <w:rStyle w:val="861"/>
          </w:rPr>
          <w:t xml:space="preserve">Figure 5</w:t>
        </w:r>
      </w:hyperlink>
      <w:r>
        <w:t xml:space="preserve"> </w:t>
      </w:r>
      <w:r>
        <w:t xml:space="preserve">shows the association between interception efficiency measured by the three SCLs and the corresponding air temperature, wind speed, canopy snow load for the same 15-minute time interval. Panel A in</w:t>
      </w:r>
      <w:r>
        <w:t xml:space="preserve"> </w:t>
      </w:r>
      <w:hyperlink w:tooltip="#fig-lai-met-ip" w:anchor="fig-lai-met-ip" w:history="1">
        <w:r>
          <w:rPr>
            <w:rStyle w:val="861"/>
          </w:rPr>
          <w:t xml:space="preserve">Figure 5</w:t>
        </w:r>
      </w:hyperlink>
      <w:r>
        <w:t xml:space="preserve"> </w:t>
      </w:r>
      <w:r>
        <w:t xml:space="preserve">shows that 15-minute average air temperature measurements has a very low correlation (R</w:t>
      </w:r>
      <w:r>
        <w:rPr>
          <w:vertAlign w:val="superscript"/>
        </w:rPr>
        <w:t xml:space="preserve">2</w:t>
      </w:r>
      <w:r>
        <w:t xml:space="preserve"> </w:t>
      </w:r>
      <w:r>
        <w:t xml:space="preserve">&lt; 0.032) with interception efficiency for all three SCLs with significant relationships (</w:t>
      </w:r>
      <w:r>
        <w:rPr>
          <w:i/>
          <w:iCs/>
        </w:rPr>
        <w:t xml:space="preserve">p</w:t>
      </w:r>
      <w:r>
        <w:t xml:space="preserve"> </w:t>
      </w:r>
      <w:r>
        <w:t xml:space="preserve">&lt; 0.05) only for the sparse and mixed troughs. The average interception efficiency observed within air temperature bins also does not visually exhibit any systematic trend. However, a significantly greater median interception efficiency (</w:t>
      </w:r>
      <w:r>
        <w:rPr>
          <w:i/>
          <w:iCs/>
        </w:rPr>
        <w:t xml:space="preserve">p</w:t>
      </w:r>
      <w:r>
        <w:t xml:space="preserve"> </w:t>
      </w:r>
      <w:r>
        <w:t xml:space="preserve">&lt; 0.05) was found for air temperatures below -6 °C compared to colder air temperatures using non-parameteric Wilcoxon signed rank test.</w:t>
      </w:r>
      <w:r/>
    </w:p>
    <w:tbl>
      <w:tblPr>
        <w:tblW w:w="5000" w:type="pct"/>
        <w:tblBorders/>
        <w:tblLayout w:type="fixed"/>
        <w:tblLook w:val="0000" w:firstRow="0" w:lastRow="0" w:firstColumn="0" w:lastColumn="0" w:noHBand="0" w:noVBand="0"/>
      </w:tblPr>
      <w:tblGrid>
        <w:gridCol w:w="7920"/>
      </w:tblGrid>
      <w:tr>
        <w:trPr/>
        <w:tc>
          <w:tcPr>
            <w:tcBorders/>
            <w:textDirection w:val="lrTb"/>
            <w:noWrap w:val="false"/>
          </w:tcPr>
          <w:p>
            <w:pPr>
              <w:pStyle w:val="907"/>
              <w:pBdr/>
              <w:spacing/>
              <w:ind/>
              <w:jc w:val="center"/>
              <w:rPr/>
            </w:pPr>
            <w:r/>
            <w:bookmarkStart w:id="64" w:name="fig-lai-met-ip"/>
            <w:r>
              <mc:AlternateContent>
                <mc:Choice Requires="wpg">
                  <w:drawing>
                    <wp:inline xmlns:wp="http://schemas.openxmlformats.org/drawingml/2006/wordprocessingDrawing" distT="0" distB="0" distL="0" distR="0">
                      <wp:extent cx="5943600" cy="5943600"/>
                      <wp:effectExtent l="0" t="0" r="0" b="0"/>
                      <wp:docPr id="5" name="Pictur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descr="figs/automated_snowfall_event_periods/troughs_met_vs_IP_bin.png"/>
                              <pic:cNvPicPr>
                                <a:picLocks noChangeAspect="1" noChangeArrowheads="1"/>
                              </pic:cNvPicPr>
                              <pic:nvPr/>
                            </pic:nvPicPr>
                            <pic:blipFill>
                              <a:blip r:embed="rId15"/>
                              <a:stretch/>
                            </pic:blipFill>
                            <pic:spPr bwMode="auto">
                              <a:xfrm>
                                <a:off x="0" y="0"/>
                                <a:ext cx="5943600" cy="5943600"/>
                              </a:xfrm>
                              <a:prstGeom prst="rect">
                                <a:avLst/>
                              </a:prstGeom>
                              <a:noFill/>
                              <a:ln w="9525">
                                <a:noFill/>
                                <a:headEnd/>
                                <a:tailEnd/>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 o:spid="_x0000_s4" type="#_x0000_t75" style="width:468.00pt;height:468.00pt;mso-wrap-distance-left:0.00pt;mso-wrap-distance-top:0.00pt;mso-wrap-distance-right:0.00pt;mso-wrap-distance-bottom:0.00pt;z-index:1;" stroked="f" strokeweight="0.75pt">
                      <v:imagedata r:id="rId15" o:title=""/>
                      <o:lock v:ext="edit" rotation="t"/>
                    </v:shape>
                  </w:pict>
                </mc:Fallback>
              </mc:AlternateContent>
            </w:r>
            <w:r/>
          </w:p>
          <w:p>
            <w:pPr>
              <w:pBdr/>
              <w:spacing w:before="200"/>
              <w:ind/>
              <w:jc w:val="left"/>
              <w:rPr/>
            </w:pPr>
            <w:r>
              <w:t xml:space="preserve">Figure 5: Scatter plots of discrete observations (blue dots) and binned data (black</w:t>
            </w:r>
            <w:r>
              <w:t xml:space="preserve"> dots with error bars) of meteorology, canopy load, and hydrometeor characteristics versus snow interception efficiency. Panels show (A) air temperature, (B) relative humidity, (C) wind speed, (D) initial canopy snow load (the snow load observed at the beg</w:t>
            </w:r>
            <w:r>
              <w:t xml:space="preserve">inning of the timestep), (E) hydrometeor diameter, (F) hydrometeor velocity. The black open circles show the mean of each bin and the error bars represent the standard deviations. The data were filtered to include observations with a snowfall rate &gt; 0 kg m</w:t>
            </w:r>
            <w:r>
              <w:rPr>
                <w:vertAlign w:val="superscript"/>
              </w:rPr>
              <w:t xml:space="preserve">-2</w:t>
            </w:r>
            <w:r>
              <w:t xml:space="preserve"> </w:t>
            </w:r>
            <w:r>
              <w:t xml:space="preserve">hr</w:t>
            </w:r>
            <w:r>
              <w:rPr>
                <w:vertAlign w:val="superscript"/>
              </w:rPr>
              <w:t xml:space="preserve">-1</w:t>
            </w:r>
            <w:r>
              <w:t xml:space="preserve">, throughfall rate &gt; 0.05 kg m</w:t>
            </w:r>
            <w:r>
              <w:rPr>
                <w:vertAlign w:val="superscript"/>
              </w:rPr>
              <w:t xml:space="preserve">-2</w:t>
            </w:r>
            <w:r>
              <w:t xml:space="preserve"> </w:t>
            </w:r>
            <w:r>
              <w:t xml:space="preserve">hr</w:t>
            </w:r>
            <w:r>
              <w:rPr>
                <w:vertAlign w:val="superscript"/>
              </w:rPr>
              <w:t xml:space="preserve">-1</w:t>
            </w:r>
            <w:r>
              <w:t xml:space="preserve"> </w:t>
            </w:r>
            <w:r>
              <w:t xml:space="preserve">to m</w:t>
            </w:r>
            <w:r>
              <w:t xml:space="preserve">inimize noise and a snowfall rate &gt; the subcanopy lysimeter throughfall rate to minimize observations with unloading. Periods of unloading and melt were also removed through careful analysis of the weighed tree, subcanopy lysimeters, and timelapse imagery.</w:t>
            </w:r>
            <w:bookmarkEnd w:id="64"/>
            <w:r/>
          </w:p>
        </w:tc>
      </w:tr>
    </w:tbl>
    <w:p>
      <w:pPr>
        <w:pStyle w:val="854"/>
        <w:pBdr/>
        <w:spacing/>
        <w:ind/>
        <w:rPr/>
      </w:pPr>
      <w:r>
        <w:t xml:space="preserve">Panel B in</w:t>
      </w:r>
      <w:r>
        <w:t xml:space="preserve"> </w:t>
      </w:r>
      <w:hyperlink w:tooltip="#fig-lai-met-ip" w:anchor="fig-lai-met-ip" w:history="1">
        <w:r>
          <w:rPr>
            <w:rStyle w:val="861"/>
          </w:rPr>
          <w:t xml:space="preserve">Figure 5</w:t>
        </w:r>
      </w:hyperlink>
      <w:r>
        <w:t xml:space="preserve"> </w:t>
      </w:r>
      <w:r>
        <w:t xml:space="preserve">shows that wind speed measured at FT Station had a slightly stronger correlation with interception efficiency with R</w:t>
      </w:r>
      <w:r>
        <w:rPr>
          <w:vertAlign w:val="superscript"/>
        </w:rPr>
        <w:t xml:space="preserve">2</w:t>
      </w:r>
      <w:r>
        <w:t xml:space="preserve"> </w:t>
      </w:r>
      <w:r>
        <w:t xml:space="preserve">ranging between 0.04 and 0.09 (</w:t>
      </w:r>
      <w:r>
        <w:rPr>
          <w:i/>
          <w:iCs/>
        </w:rPr>
        <w:t xml:space="preserve">p</w:t>
      </w:r>
      <w:r>
        <w:t xml:space="preserve"> </w:t>
      </w:r>
      <w:r>
        <w:t xml:space="preserve">&lt; 0.05 for all three SCLs) compared to the association with air temperature. The association between wind speed and interce</w:t>
      </w:r>
      <w:r>
        <w:t xml:space="preserve">ption efficiency was observed to be positive for the sparse and closed SCLs, while the mixed SCL exhibited a negative association. The opposing trend observed for the closed and sparse SCLs compared to the mixed SCL is consistent with the trend observed in</w:t>
      </w:r>
      <w:r>
        <w:t xml:space="preserve"> </w:t>
      </w:r>
      <w:hyperlink w:tooltip="#fig-scl-ip-avg-event" w:anchor="fig-scl-ip-avg-event" w:history="1">
        <w:r>
          <w:rPr>
            <w:rStyle w:val="861"/>
          </w:rPr>
          <w:t xml:space="preserve">Figure 4</w:t>
        </w:r>
      </w:hyperlink>
      <w:r>
        <w:t xml:space="preserve"> </w:t>
      </w:r>
      <w:r>
        <w:t xml:space="preserve">for the event means and is also attributed to a change in snow-leaf contact area with shifting hydrometeor trajectories as a result of changing wind speed. Between wind speed bins of 0.25 and 2.75 m s</w:t>
      </w:r>
      <w:r>
        <w:rPr>
          <w:vertAlign w:val="superscript"/>
        </w:rPr>
        <w:t xml:space="preserve">-1</w:t>
      </w:r>
      <w:r>
        <w:t xml:space="preserve"> </w:t>
      </w:r>
      <w:r>
        <w:t xml:space="preserve">the mean interception efficiency increased from 0.58 to 0.66 and 0.48 to 0.61 for the closed and sparse forest SCLs respectively (</w:t>
      </w:r>
      <w:hyperlink w:tooltip="#fig-lai-met-ip" w:anchor="fig-lai-met-ip" w:history="1">
        <w:r>
          <w:rPr>
            <w:rStyle w:val="861"/>
          </w:rPr>
          <w:t xml:space="preserve">Figure 5</w:t>
        </w:r>
      </w:hyperlink>
      <w:r>
        <w:t xml:space="preserve">, B). The mixed SCL declined from 0.59 to 0.45 for the same range in wind speed bins. A comparison interception efficiency between low (&lt; 1 m s</w:t>
      </w:r>
      <w:r>
        <w:rPr>
          <w:vertAlign w:val="superscript"/>
        </w:rPr>
        <w:t xml:space="preserve">-1</w:t>
      </w:r>
      <w:r>
        <w:t xml:space="preserve">) and high (&gt; 1 m s</w:t>
      </w:r>
      <w:r>
        <w:rPr>
          <w:vertAlign w:val="superscript"/>
        </w:rPr>
        <w:t xml:space="preserve">-1</w:t>
      </w:r>
      <w:r>
        <w:t xml:space="preserve">) wind speeds by the Wilcoxon signed rank test showed that high wind speeds had significantly higher (</w:t>
      </w:r>
      <w:r>
        <w:rPr>
          <w:i/>
          <w:iCs/>
        </w:rPr>
        <w:t xml:space="preserve">p</w:t>
      </w:r>
      <w:r>
        <w:t xml:space="preserve"> </w:t>
      </w:r>
      <w:r>
        <w:t xml:space="preserve">&lt; 0.05) median interception efficiency compared to the low wind speed group for the closed and sparse SCL. Conversely, the Wilcoxon test showed the mixed SCL had significantly higher (</w:t>
      </w:r>
      <w:r>
        <w:rPr>
          <w:i/>
          <w:iCs/>
        </w:rPr>
        <w:t xml:space="preserve">p</w:t>
      </w:r>
      <w:r>
        <w:t xml:space="preserve"> </w:t>
      </w:r>
      <w:r>
        <w:t xml:space="preserve">&lt; 0.05) median interception efficiency for the low wind speed group.</w:t>
      </w:r>
      <w:r/>
    </w:p>
    <w:tbl>
      <w:tblPr>
        <w:tblW w:w="5000" w:type="pct"/>
        <w:tblBorders/>
        <w:tblLayout w:type="fixed"/>
        <w:tblLook w:val="0000" w:firstRow="0" w:lastRow="0" w:firstColumn="0" w:lastColumn="0" w:noHBand="0" w:noVBand="0"/>
      </w:tblPr>
      <w:tblGrid>
        <w:gridCol w:w="7920"/>
      </w:tblGrid>
      <w:tr>
        <w:trPr/>
        <w:tc>
          <w:tcPr>
            <w:tcBorders/>
            <w:textDirection w:val="lrTb"/>
            <w:noWrap w:val="false"/>
          </w:tcPr>
          <w:p>
            <w:pPr>
              <w:pStyle w:val="907"/>
              <w:pBdr/>
              <w:spacing/>
              <w:ind/>
              <w:jc w:val="center"/>
              <w:rPr/>
            </w:pPr>
            <w:r/>
            <w:bookmarkStart w:id="68" w:name="fig-wind-rose"/>
            <w:r>
              <mc:AlternateContent>
                <mc:Choice Requires="wpg">
                  <w:drawing>
                    <wp:inline xmlns:wp="http://schemas.openxmlformats.org/drawingml/2006/wordprocessingDrawing" distT="0" distB="0" distL="0" distR="0">
                      <wp:extent cx="5943600" cy="5689108"/>
                      <wp:effectExtent l="0" t="0" r="0" b="0"/>
                      <wp:docPr id="6" name="Pictur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descr="figs/automated_snowfall_event_periods/ft_wind_rose_allevents_snowing_custom_dimensions.png"/>
                              <pic:cNvPicPr>
                                <a:picLocks noChangeAspect="1" noChangeArrowheads="1"/>
                              </pic:cNvPicPr>
                              <pic:nvPr/>
                            </pic:nvPicPr>
                            <pic:blipFill>
                              <a:blip r:embed="rId16"/>
                              <a:stretch/>
                            </pic:blipFill>
                            <pic:spPr bwMode="auto">
                              <a:xfrm>
                                <a:off x="0" y="0"/>
                                <a:ext cx="5943600" cy="5689108"/>
                              </a:xfrm>
                              <a:prstGeom prst="rect">
                                <a:avLst/>
                              </a:prstGeom>
                              <a:noFill/>
                              <a:ln w="9525">
                                <a:noFill/>
                                <a:headEnd/>
                                <a:tailEnd/>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 o:spid="_x0000_s5" type="#_x0000_t75" style="width:468.00pt;height:447.96pt;mso-wrap-distance-left:0.00pt;mso-wrap-distance-top:0.00pt;mso-wrap-distance-right:0.00pt;mso-wrap-distance-bottom:0.00pt;z-index:1;" stroked="f" strokeweight="0.75pt">
                      <v:imagedata r:id="rId16" o:title=""/>
                      <o:lock v:ext="edit" rotation="t"/>
                    </v:shape>
                  </w:pict>
                </mc:Fallback>
              </mc:AlternateContent>
            </w:r>
            <w:r/>
          </w:p>
          <w:p>
            <w:pPr>
              <w:pBdr/>
              <w:spacing w:before="200"/>
              <w:ind/>
              <w:jc w:val="left"/>
              <w:rPr/>
            </w:pPr>
            <w:r>
              <w:t xml:space="preserve">Figure 6: Wind rose showing the frequency of wind speed and direction over the 26 snowfall periods for the ultrasonic anemometer 4.3 m above ground at FT station.</w:t>
            </w:r>
            <w:bookmarkEnd w:id="68"/>
            <w:r/>
          </w:p>
        </w:tc>
      </w:tr>
    </w:tbl>
    <w:p>
      <w:pPr>
        <w:pStyle w:val="854"/>
        <w:pBdr/>
        <w:spacing/>
        <w:ind/>
        <w:rPr/>
      </w:pPr>
      <w:r/>
      <w:hyperlink w:tooltip="#fig-lai-met-ip" w:anchor="fig-lai-met-ip" w:history="1">
        <w:r>
          <w:rPr>
            <w:rStyle w:val="861"/>
          </w:rPr>
          <w:t xml:space="preserve">Figure 5</w:t>
        </w:r>
      </w:hyperlink>
      <w:r>
        <w:t xml:space="preserve">, panel C shows canopy snow load, measured at the beginning of each timestep, shows a relatively weak significant negative relationship between the 15-minute observations (R</w:t>
      </w:r>
      <w:r>
        <w:rPr>
          <w:vertAlign w:val="superscript"/>
        </w:rPr>
        <w:t xml:space="preserve">2</w:t>
      </w:r>
      <w:r>
        <w:t xml:space="preserve"> </w:t>
      </w:r>
      <w:r>
        <w:t xml:space="preserve">&lt; 0.4,</w:t>
      </w:r>
      <w:r>
        <w:t xml:space="preserve"> </w:t>
      </w:r>
      <w:r>
        <w:rPr>
          <w:i/>
          <w:iCs/>
        </w:rPr>
        <w:t xml:space="preserve">p</w:t>
      </w:r>
      <w:r>
        <w:t xml:space="preserve"> </w:t>
      </w:r>
      <w:r>
        <w:t xml:space="preserve">&lt; 0.05) for the closed and sparse SCLs and a non-significant relationship was observed for the mixed SCL. The binned data show a small increase in interception efficiency was observed for all three troughs between canopy snow loads of 0 kg m</w:t>
      </w:r>
      <w:r>
        <w:rPr>
          <w:vertAlign w:val="superscript"/>
        </w:rPr>
        <w:t xml:space="preserve">-2</w:t>
      </w:r>
      <w:r>
        <w:t xml:space="preserve"> </w:t>
      </w:r>
      <w:r>
        <w:t xml:space="preserve">to 7 kg m</w:t>
      </w:r>
      <w:r>
        <w:rPr>
          <w:vertAlign w:val="superscript"/>
        </w:rPr>
        <w:t xml:space="preserve">-2</w:t>
      </w:r>
      <w:r>
        <w:t xml:space="preserve">. This was followed by a gradual decline in interception efficiency for snow loads greater than 7 kg m</w:t>
      </w:r>
      <w:r>
        <w:rPr>
          <w:vertAlign w:val="superscript"/>
        </w:rPr>
        <w:t xml:space="preserve">-2</w:t>
      </w:r>
      <w:r>
        <w:t xml:space="preserve"> </w:t>
      </w:r>
      <w:r>
        <w:t xml:space="preserve">with the closed and sparse SCL (</w:t>
      </w:r>
      <w:hyperlink w:tooltip="#fig-lai-met-ip" w:anchor="fig-lai-met-ip" w:history="1">
        <w:r>
          <w:rPr>
            <w:rStyle w:val="861"/>
          </w:rPr>
          <w:t xml:space="preserve">Figure 5</w:t>
        </w:r>
      </w:hyperlink>
      <w:r>
        <w:t xml:space="preserve">, C). The interception efficiency measured by the mixed SCL also declines above 7 kg m</w:t>
      </w:r>
      <w:r>
        <w:rPr>
          <w:vertAlign w:val="superscript"/>
        </w:rPr>
        <w:t xml:space="preserve">-2</w:t>
      </w:r>
      <w:r>
        <w:t xml:space="preserve"> </w:t>
      </w:r>
      <w:r>
        <w:t xml:space="preserve">before increasing again around 16 kg m</w:t>
      </w:r>
      <w:r>
        <w:rPr>
          <w:vertAlign w:val="superscript"/>
        </w:rPr>
        <w:t xml:space="preserve">-2</w:t>
      </w:r>
      <w:r>
        <w:t xml:space="preserve"> </w:t>
      </w:r>
      <w:r>
        <w:t xml:space="preserve">and then declines again to a minimum interception efficiency of 0.39. A comparison of low (&lt; 10 kg m</w:t>
      </w:r>
      <w:r>
        <w:rPr>
          <w:vertAlign w:val="superscript"/>
        </w:rPr>
        <w:t xml:space="preserve">-2</w:t>
      </w:r>
      <w:r>
        <w:t xml:space="preserve">) and high (&gt; 10 kg m</w:t>
      </w:r>
      <w:r>
        <w:rPr>
          <w:vertAlign w:val="superscript"/>
        </w:rPr>
        <w:t xml:space="preserve">-2</w:t>
      </w:r>
      <w:r>
        <w:t xml:space="preserve">) canopy snow loads using the Wilcoxon rank-test showed the low canopy snow loads had significantly greater (</w:t>
      </w:r>
      <w:r>
        <w:rPr>
          <w:i/>
          <w:iCs/>
        </w:rPr>
        <w:t xml:space="preserve">p</w:t>
      </w:r>
      <w:r>
        <w:t xml:space="preserve"> </w:t>
      </w:r>
      <w:r>
        <w:t xml:space="preserve">&lt; 0.05) median interception efficiency compared to the high canopy sno</w:t>
      </w:r>
      <w:r>
        <w:t xml:space="preserve">w load group. The location of the SCLs within gaps in the canopy may have contributed to these instruments registering a slight increase in interception efficiency as small branch gaps are covered by snow followed by a decline in interception efficiency as</w:t>
      </w:r>
      <w:r>
        <w:t xml:space="preserve"> branches bend due to the weight of snow intercepted on the branch compressing it downwards and thus reducing the canopy coverage above the SCLs. No association was observed between hydrometeor diameter and hydrometeor velocity and interception efficiency.</w:t>
      </w:r>
      <w:bookmarkEnd w:id="69"/>
      <w:r/>
    </w:p>
    <w:p>
      <w:pPr>
        <w:pStyle w:val="844"/>
        <w:pBdr/>
        <w:spacing/>
        <w:ind/>
        <w:rPr/>
      </w:pPr>
      <w:r/>
      <w:bookmarkStart w:id="88" w:name="Xd6e838d9b98d16e08d6c137f90a3e2a1a9f86a7"/>
      <w:r>
        <w:t xml:space="preserve">4.2 The influence of forest structure on snow interception</w:t>
      </w:r>
      <w:r/>
    </w:p>
    <w:p>
      <w:pPr>
        <w:pStyle w:val="906"/>
        <w:pBdr/>
        <w:spacing/>
        <w:ind/>
        <w:rPr/>
      </w:pPr>
      <w:r>
        <w:t xml:space="preserve">UAV-lidar measurements of throughfall and canopy structure metrics provide insights on how the forest canopy influenced subcanopy snow accumulation during the March 13-14 snowfall event. This event totaled 28.7 kg m</w:t>
      </w:r>
      <w:r>
        <w:rPr>
          <w:vertAlign w:val="superscript"/>
        </w:rPr>
        <w:t xml:space="preserve">-2</w:t>
      </w:r>
      <w:r>
        <w:t xml:space="preserve"> </w:t>
      </w:r>
      <w:r>
        <w:t xml:space="preserve">of</w:t>
      </w:r>
      <w:r>
        <w:t xml:space="preserve"> snowfall at PWL station and was characterized by a transition from low rates of snowfall and air temperature near 0°C to higher rates of snowfall late afternoon on March 13 coinciding with air temperatures around -2.5 °C. An average wind speed of 1.27 m s</w:t>
      </w:r>
      <w:r>
        <w:rPr>
          <w:vertAlign w:val="superscript"/>
        </w:rPr>
        <w:t xml:space="preserve">-1</w:t>
      </w:r>
      <w:r>
        <w:t xml:space="preserve"> </w:t>
      </w:r>
      <w:r>
        <w:t xml:space="preserve">and direction of 188° were observed 4.3 m above the ground at FT Station. A logarithmic wind speed profile shown in</w:t>
      </w:r>
      <w:r>
        <w:t xml:space="preserve"> </w:t>
      </w:r>
      <w:hyperlink w:tooltip="#fig-wind-profiles" w:anchor="fig-wind-profiles" w:history="1">
        <w:r>
          <w:rPr>
            <w:rStyle w:val="861"/>
          </w:rPr>
          <w:t xml:space="preserve">Figure 7</w:t>
        </w:r>
      </w:hyperlink>
      <w:r>
        <w:t xml:space="preserve"> </w:t>
      </w:r>
      <w:r>
        <w:t xml:space="preserve">provided a good fit to observed wind speeds at 2, 3, 4.3 and 13.5 m above the ground and shows the</w:t>
      </w:r>
      <w:r>
        <w:t xml:space="preserve"> </w:t>
      </w:r>
      <w:r>
        <w:t xml:space="preserve">Cionco (1965)</w:t>
      </w:r>
      <w:r>
        <w:t xml:space="preserve"> </w:t>
      </w:r>
      <w:r>
        <w:t xml:space="preserve">exponential function was not appropriate for the sparse canopy surrounding FT station. The friction velocity observed over the March 13-14 event was estimated to be 0.37 m s</w:t>
      </w:r>
      <w:r>
        <w:rPr>
          <w:vertAlign w:val="superscript"/>
        </w:rPr>
        <w:t xml:space="preserve">-1</w:t>
      </w:r>
      <w:r>
        <w:t xml:space="preserve"> </w:t>
      </w:r>
      <w:r>
        <w:t xml:space="preserve">by rearranging</w:t>
      </w:r>
      <w:r>
        <w:t xml:space="preserve"> </w:t>
      </w:r>
      <w:hyperlink w:tooltip="#eq-log-wind-profile" w:anchor="eq-log-wind-profile" w:history="1">
        <w:r>
          <w:rPr>
            <w:rStyle w:val="861"/>
          </w:rPr>
          <w:t xml:space="preserve">Equation 5</w:t>
        </w:r>
      </w:hyperlink>
      <w:r>
        <w:t xml:space="preserve"> </w:t>
      </w:r>
      <w:r>
        <w:t xml:space="preserve">to solve for friction velocity using the site derived roughness length and displacement height values and incorporating the mean mean wind speed observed at FT Station </w:t>
      </w:r>
      <w:r>
        <w:t xml:space="preserve">at 4.3 m. The heavy snowfall over this event covered the two eddy covariance systems at FT station with snow limiting wind speed measurements to test this wind speed profile at different heights or provide a measurement of friction velocity for this event.</w:t>
      </w:r>
      <w:r>
        <w:t xml:space="preserve"> </w:t>
      </w:r>
      <w:hyperlink w:tooltip="#fig-wind-profiles" w:anchor="fig-wind-profiles" w:history="1">
        <w:r>
          <w:rPr>
            <w:rStyle w:val="861"/>
          </w:rPr>
          <w:t xml:space="preserve">Figure 7</w:t>
        </w:r>
      </w:hyperlink>
      <w:r>
        <w:t xml:space="preserve"> </w:t>
      </w:r>
      <w:r>
        <w:t xml:space="preserve">shows predicted hydrometeor trajectory angles at varying heights, calculated using</w:t>
      </w:r>
      <w:r>
        <w:t xml:space="preserve"> </w:t>
      </w:r>
      <w:hyperlink w:tooltip="#eq-ta" w:anchor="eq-ta" w:history="1">
        <w:r>
          <w:rPr>
            <w:rStyle w:val="861"/>
          </w:rPr>
          <w:t xml:space="preserve">Equation 4</w:t>
        </w:r>
      </w:hyperlink>
      <w:r>
        <w:t xml:space="preserve"> </w:t>
      </w:r>
      <w:r>
        <w:t xml:space="preserve">and the mean observed hydrometeor terminal velocity observed over the event of, 0.9 m s</w:t>
      </w:r>
      <w:r>
        <w:rPr>
          <w:vertAlign w:val="superscript"/>
        </w:rPr>
        <w:t xml:space="preserve">-1</w:t>
      </w:r>
      <w:r>
        <w:t xml:space="preserve">. An average wind speed of 1.63 m s</w:t>
      </w:r>
      <w:r>
        <w:rPr>
          <w:vertAlign w:val="superscript"/>
        </w:rPr>
        <w:t xml:space="preserve">-1</w:t>
      </w:r>
      <w:r>
        <w:t xml:space="preserve"> </w:t>
      </w:r>
      <w:r>
        <w:t xml:space="preserve">and direction of 188° was calculated by integrating the wind speed from the surface to the mean canopy height of FT plot. The corresponding trajectory angle, calculated using</w:t>
      </w:r>
      <w:r>
        <w:t xml:space="preserve"> </w:t>
      </w:r>
      <w:hyperlink w:tooltip="#eq-ta" w:anchor="eq-ta" w:history="1">
        <w:r>
          <w:rPr>
            <w:rStyle w:val="861"/>
          </w:rPr>
          <w:t xml:space="preserve">Equation 4</w:t>
        </w:r>
      </w:hyperlink>
      <w:r>
        <w:t xml:space="preserve">, from this integrated wind speed was 61.49°.</w:t>
      </w:r>
      <w:r/>
    </w:p>
    <w:tbl>
      <w:tblPr>
        <w:tblW w:w="5000" w:type="pct"/>
        <w:tblBorders/>
        <w:tblLayout w:type="fixed"/>
        <w:tblLook w:val="0000" w:firstRow="0" w:lastRow="0" w:firstColumn="0" w:lastColumn="0" w:noHBand="0" w:noVBand="0"/>
      </w:tblPr>
      <w:tblGrid>
        <w:gridCol w:w="7920"/>
      </w:tblGrid>
      <w:tr>
        <w:trPr/>
        <w:tc>
          <w:tcPr>
            <w:tcBorders/>
            <w:textDirection w:val="lrTb"/>
            <w:noWrap w:val="false"/>
          </w:tcPr>
          <w:p>
            <w:pPr>
              <w:pStyle w:val="907"/>
              <w:pBdr/>
              <w:spacing/>
              <w:ind/>
              <w:jc w:val="center"/>
              <w:rPr/>
            </w:pPr>
            <w:r/>
            <w:bookmarkStart w:id="73" w:name="fig-wind-profiles"/>
            <w:r>
              <mc:AlternateContent>
                <mc:Choice Requires="wpg">
                  <w:drawing>
                    <wp:inline xmlns:wp="http://schemas.openxmlformats.org/drawingml/2006/wordprocessingDrawing" distT="0" distB="0" distL="0" distR="0">
                      <wp:extent cx="5943600" cy="2600324"/>
                      <wp:effectExtent l="0" t="0" r="0" b="0"/>
                      <wp:docPr id="7" name="Pictur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descr="figs/lidar_periods/wind_profile_w_trajectories_20230313.png"/>
                              <pic:cNvPicPr>
                                <a:picLocks noChangeAspect="1" noChangeArrowheads="1"/>
                              </pic:cNvPicPr>
                              <pic:nvPr/>
                            </pic:nvPicPr>
                            <pic:blipFill>
                              <a:blip r:embed="rId17"/>
                              <a:stretch/>
                            </pic:blipFill>
                            <pic:spPr bwMode="auto">
                              <a:xfrm>
                                <a:off x="0" y="0"/>
                                <a:ext cx="5943600" cy="2600324"/>
                              </a:xfrm>
                              <a:prstGeom prst="rect">
                                <a:avLst/>
                              </a:prstGeom>
                              <a:noFill/>
                              <a:ln w="9525">
                                <a:noFill/>
                                <a:headEnd/>
                                <a:tailEnd/>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 o:spid="_x0000_s6" type="#_x0000_t75" style="width:468.00pt;height:204.75pt;mso-wrap-distance-left:0.00pt;mso-wrap-distance-top:0.00pt;mso-wrap-distance-right:0.00pt;mso-wrap-distance-bottom:0.00pt;z-index:1;" stroked="f" strokeweight="0.75pt">
                      <v:imagedata r:id="rId17" o:title=""/>
                      <o:lock v:ext="edit" rotation="t"/>
                    </v:shape>
                  </w:pict>
                </mc:Fallback>
              </mc:AlternateContent>
            </w:r>
            <w:r/>
          </w:p>
          <w:p>
            <w:pPr>
              <w:pBdr/>
              <w:spacing w:before="200"/>
              <w:ind/>
              <w:jc w:val="left"/>
              <w:rPr/>
            </w:pPr>
            <w:r>
              <w:t xml:space="preserve">Figure 7: Wind speed profile fit to roughness length and displacement height parameters derived fro</w:t>
            </w:r>
            <w:r>
              <w:t xml:space="preserve">m anemometors at 2, 3, 4.3, and 13.5 m above ground at FT station and friction velocity observed over the March 13-14th snowfall event. The red triangle shows the mean observed wind speed at 4.3 m measured at FT station over the March 13-14 snowfall event.</w:t>
            </w:r>
            <w:bookmarkEnd w:id="73"/>
            <w:r/>
          </w:p>
        </w:tc>
      </w:tr>
    </w:tbl>
    <w:p>
      <w:pPr>
        <w:pStyle w:val="854"/>
        <w:pBdr/>
        <w:spacing/>
        <w:ind/>
        <w:rPr/>
      </w:pPr>
      <w:r>
        <w:t xml:space="preserve">UAV-lidar measurements of throughfall shown in</w:t>
      </w:r>
      <w:r>
        <w:t xml:space="preserve"> </w:t>
      </w:r>
      <w:hyperlink w:tooltip="#fig-lidar-tf-ip" w:anchor="fig-lidar-tf-ip" w:history="1">
        <w:r>
          <w:rPr>
            <w:rStyle w:val="861"/>
          </w:rPr>
          <w:t xml:space="preserve">Figure 8</w:t>
        </w:r>
      </w:hyperlink>
      <w:r>
        <w:t xml:space="preserve">, used in the calculation of interception efficiency, aligned well with 28 in-situ manual throughfall measurements with a mean bias of -0.001 m and RMSE of 0.024 m. The </w:t>
      </w:r>
      <w:r>
        <w:t xml:space="preserve">mean bias between these two measurements were observed to be similar within canopy gaps and within tree wells. However, the lower throughfall depths within treewells resulted in a larger percent bias. All three SCLs and the weighed tree registered a 2 kg m</w:t>
      </w:r>
      <w:r>
        <w:rPr>
          <w:vertAlign w:val="superscript"/>
        </w:rPr>
        <w:t xml:space="preserve">-2</w:t>
      </w:r>
      <w:r>
        <w:t xml:space="preserve"> </w:t>
      </w:r>
      <w:r>
        <w:t xml:space="preserve">unloading event dur</w:t>
      </w:r>
      <w:r>
        <w:t xml:space="preserve">ing a brief pause in snowfall early in the morning on March 14, prior to the UAV-lidar flight. This unloading event in addition to the moderate wind speeds observed during the snowfall event likely contributed to some redistribution of snow on the ground. </w:t>
      </w:r>
      <w:r>
        <w:t xml:space="preserve">The relatively small unloading event compared to the amount of snow that fell during the snowfall event and minimal evidence of observed wind redistribution on the ground is inferred to have not significantly altered the UAV-lidar throughfall measurements.</w:t>
      </w:r>
      <w:r/>
    </w:p>
    <w:p>
      <w:pPr>
        <w:pStyle w:val="854"/>
        <w:pBdr/>
        <w:spacing/>
        <w:ind/>
        <w:rPr/>
      </w:pPr>
      <w:r/>
      <w:hyperlink w:tooltip="#fig-lidar-tf-ip" w:anchor="fig-lidar-tf-ip" w:history="1">
        <w:r>
          <w:rPr>
            <w:rStyle w:val="861"/>
          </w:rPr>
          <w:t xml:space="preserve">Figure 8</w:t>
        </w:r>
      </w:hyperlink>
      <w:r>
        <w:t xml:space="preserve"> </w:t>
      </w:r>
      <w:r>
        <w:t xml:space="preserve">shows the spatial distribution of throughfall and interception efficiency at th</w:t>
      </w:r>
      <w:r>
        <w:t xml:space="preserve">e PWL and FT forest plots. Reduced throughfall and greater interception efficiency is observed on the north (lee) side of individual trees, which is interpreted to be a result of non-vertical hydrometeor trajectories caused by the steady southerly winds ob</w:t>
      </w:r>
      <w:r>
        <w:t xml:space="preserve">served over this event. In-situ visual observations confirmed non-vertical hydrometeor trajectories </w:t>
      </w:r>
      <w:del w:id="239" w:author="alex" w:date="2024-09-13T04:24:58Z" oouserid="alex">
        <w:r>
          <w:delText xml:space="preserve">on the afternoon of </w:delText>
        </w:r>
      </w:del>
      <w:ins w:id="240" w:author="alex" w:date="2024-09-13T04:25:00Z" oouserid="alex">
        <w:r>
          <w:t xml:space="preserve">during snowfall on </w:t>
        </w:r>
      </w:ins>
      <w:r>
        <w:t xml:space="preserve">March 13th and increased canopy snow loads were observed on the windward side of individual trees </w:t>
      </w:r>
      <w:ins w:id="241" w:author="alex" w:date="2024-09-13T04:25:10Z" oouserid="alex">
        <w:r>
          <w:t xml:space="preserve">following snowfall </w:t>
        </w:r>
      </w:ins>
      <w:r>
        <w:t xml:space="preserve">on March 14th. This effect is shown in</w:t>
      </w:r>
      <w:r>
        <w:t xml:space="preserve"> </w:t>
      </w:r>
      <w:hyperlink w:tooltip="#fig-lidar-tf-ip" w:anchor="fig-lidar-tf-ip" w:history="1">
        <w:r>
          <w:rPr>
            <w:rStyle w:val="861"/>
          </w:rPr>
          <w:t xml:space="preserve">Figure 8</w:t>
        </w:r>
      </w:hyperlink>
      <w:r>
        <w:t xml:space="preserve"> </w:t>
      </w:r>
      <w:r>
        <w:t xml:space="preserve">to be more apparent within the PWL fo</w:t>
      </w:r>
      <w:r>
        <w:t xml:space="preserve">rest plot, compared to the FT forest plot. This may be attributed to the taller trees and higher canopy coverage within the PWL forest plot compared to the FT forest plot, where given the same trajectory angle a taller tree will produce a larger footprint.</w:t>
      </w:r>
      <w:r/>
    </w:p>
    <w:tbl>
      <w:tblPr>
        <w:tblW w:w="5000" w:type="pct"/>
        <w:tblBorders/>
        <w:tblLayout w:type="fixed"/>
        <w:tblLook w:val="0000" w:firstRow="0" w:lastRow="0" w:firstColumn="0" w:lastColumn="0" w:noHBand="0" w:noVBand="0"/>
      </w:tblPr>
      <w:tblGrid>
        <w:gridCol w:w="7920"/>
      </w:tblGrid>
      <w:tr>
        <w:trPr/>
        <w:tc>
          <w:tcPr>
            <w:tcBorders/>
            <w:textDirection w:val="lrTb"/>
            <w:noWrap w:val="false"/>
          </w:tcPr>
          <w:p>
            <w:pPr>
              <w:pStyle w:val="907"/>
              <w:pBdr/>
              <w:spacing/>
              <w:ind/>
              <w:jc w:val="center"/>
              <w:rPr/>
            </w:pPr>
            <w:r/>
            <w:bookmarkStart w:id="77" w:name="fig-lidar-tf-ip"/>
            <w:r>
              <mc:AlternateContent>
                <mc:Choice Requires="wpg">
                  <w:drawing>
                    <wp:inline xmlns:wp="http://schemas.openxmlformats.org/drawingml/2006/wordprocessingDrawing" distT="0" distB="0" distL="0" distR="0">
                      <wp:extent cx="5943600" cy="6686549"/>
                      <wp:effectExtent l="0" t="0" r="0" b="0"/>
                      <wp:docPr id="8" name="Pictur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descr="../../analysis/lidar-processing/figs/maps/facet_ft_pwl_23_072_23_073_v2.0.0_saswe_and_ip_normalised_resample_0.25.png"/>
                              <pic:cNvPicPr>
                                <a:picLocks noChangeAspect="1" noChangeArrowheads="1"/>
                              </pic:cNvPicPr>
                              <pic:nvPr/>
                            </pic:nvPicPr>
                            <pic:blipFill>
                              <a:blip r:embed="rId18"/>
                              <a:stretch/>
                            </pic:blipFill>
                            <pic:spPr bwMode="auto">
                              <a:xfrm>
                                <a:off x="0" y="0"/>
                                <a:ext cx="5943600" cy="6686548"/>
                              </a:xfrm>
                              <a:prstGeom prst="rect">
                                <a:avLst/>
                              </a:prstGeom>
                              <a:noFill/>
                              <a:ln w="9525">
                                <a:noFill/>
                                <a:headEnd/>
                                <a:tailEnd/>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 o:spid="_x0000_s7" type="#_x0000_t75" style="width:468.00pt;height:526.50pt;mso-wrap-distance-left:0.00pt;mso-wrap-distance-top:0.00pt;mso-wrap-distance-right:0.00pt;mso-wrap-distance-bottom:0.00pt;z-index:1;" stroked="f" strokeweight="0.75pt">
                      <v:imagedata r:id="rId18" o:title=""/>
                      <o:lock v:ext="edit" rotation="t"/>
                    </v:shape>
                  </w:pict>
                </mc:Fallback>
              </mc:AlternateContent>
            </w:r>
            <w:r/>
          </w:p>
          <w:p>
            <w:pPr>
              <w:pBdr/>
              <w:spacing w:before="200"/>
              <w:ind/>
              <w:jc w:val="left"/>
              <w:rPr/>
            </w:pPr>
            <w:r>
              <w:t xml:space="preserve">Figure 8: UAV-lidar measurements of the change in SWE (kg m</w:t>
            </w:r>
            <w:r>
              <w:rPr>
                <w:vertAlign w:val="superscript"/>
              </w:rPr>
              <w:t xml:space="preserve">-2</w:t>
            </w:r>
            <w:r>
              <w:t xml:space="preserve">) and interception efficiency over the March 13, 2023 24 hr snowfall event for the FT and PWL for</w:t>
            </w:r>
            <w:r>
              <w:t xml:space="preserve">est plots at a 25 cm resolution. Transparent areas represent grids that did not have any lidar ground returns (i.e., under dense canopy proximal to tree trunks) or have been masked due to disturbance. See the location of the two forest plots within FMRB in</w:t>
            </w:r>
            <w:r>
              <w:t xml:space="preserve"> </w:t>
            </w:r>
            <w:hyperlink w:tooltip="#fig-site-map" w:anchor="fig-site-map" w:history="1">
              <w:r>
                <w:rPr>
                  <w:rStyle w:val="861"/>
                </w:rPr>
                <w:t xml:space="preserve">Figure 2</w:t>
              </w:r>
            </w:hyperlink>
            <w:r>
              <w:t xml:space="preserve">.</w:t>
            </w:r>
            <w:bookmarkEnd w:id="77"/>
            <w:r/>
          </w:p>
        </w:tc>
      </w:tr>
    </w:tbl>
    <w:p>
      <w:pPr>
        <w:pStyle w:val="854"/>
        <w:pBdr/>
        <w:spacing/>
        <w:ind/>
        <w:rPr/>
      </w:pPr>
      <w:r/>
      <w:hyperlink w:tooltip="#fig-hemi-ip-cc" w:anchor="fig-hemi-ip-cc" w:history="1">
        <w:r>
          <w:rPr>
            <w:rStyle w:val="861"/>
          </w:rPr>
          <w:t xml:space="preserve">Figure 9</w:t>
        </w:r>
      </w:hyperlink>
      <w:r>
        <w:t xml:space="preserve"> </w:t>
      </w:r>
      <w:r>
        <w:t xml:space="preserve">presents two hemisphere plots which illustrate the correlation between</w:t>
      </w:r>
      <w:r>
        <w:t xml:space="preserve"> </w:t>
      </w:r>
      <m:oMath>
        <m:sSub>
          <m:sSubPr>
            <m:ctrlPr/>
          </m:sSubPr>
          <m:e>
            <m:r>
              <m:rPr/>
              <m:t>C</m:t>
            </m:r>
          </m:e>
          <m:sub>
            <m:r>
              <m:rPr/>
              <m:t>p</m:t>
            </m:r>
          </m:sub>
        </m:sSub>
      </m:oMath>
      <w:r>
        <w:t xml:space="preserve"> </w:t>
      </w:r>
      <w:r>
        <w:t xml:space="preserve">and interception efficiency at a 0.25 m horizontal grid cell resolution over differing azimuth and zenith angles for both the FT and PWL forest plots. These plots demonstrate a strong linear correlation between</w:t>
      </w:r>
      <w:r>
        <w:t xml:space="preserve"> </w:t>
      </w:r>
      <m:oMath>
        <m:sSub>
          <m:sSubPr>
            <m:ctrlPr/>
          </m:sSubPr>
          <m:e>
            <m:r>
              <m:rPr/>
              <m:t>C</m:t>
            </m:r>
          </m:e>
          <m:sub>
            <m:r>
              <m:rPr/>
              <m:t>p</m:t>
            </m:r>
          </m:sub>
        </m:sSub>
      </m:oMath>
      <w:r>
        <w:t xml:space="preserve"> </w:t>
      </w:r>
      <w:r>
        <w:t xml:space="preserve">and interception efficiency towards the southern portion of the hemisphere, aligning with the average event wind direction. For the PWL forest plot, the upper 97.5th percentile of the</w:t>
      </w:r>
      <w:r>
        <w:t xml:space="preserve"> </w:t>
      </w:r>
      <m:oMath>
        <m:sSub>
          <m:sSubPr>
            <m:ctrlPr/>
          </m:sSubPr>
          <m:e>
            <m:r>
              <m:rPr/>
              <m:t>ρ</m:t>
            </m:r>
          </m:e>
          <m:sub>
            <m:r>
              <m:rPr/>
              <m:t>p</m:t>
            </m:r>
          </m:sub>
        </m:sSub>
      </m:oMath>
      <w:r>
        <w:t xml:space="preserve"> </w:t>
      </w:r>
      <w:r>
        <w:t xml:space="preserve">values shown in</w:t>
      </w:r>
      <w:r>
        <w:t xml:space="preserve"> </w:t>
      </w:r>
      <w:hyperlink w:tooltip="#fig-hemi-ip-cc" w:anchor="fig-hemi-ip-cc" w:history="1">
        <w:r>
          <w:rPr>
            <w:rStyle w:val="861"/>
          </w:rPr>
          <w:t xml:space="preserve">Figure 9</w:t>
        </w:r>
      </w:hyperlink>
      <w:r>
        <w:t xml:space="preserve">, were found between azimuth angles of 167° – 217°. Similarly, for the FT forest plot, the upper 97.5th percentile of</w:t>
      </w:r>
      <w:r>
        <w:t xml:space="preserve"> </w:t>
      </w:r>
      <m:oMath>
        <m:sSub>
          <m:sSubPr>
            <m:ctrlPr/>
          </m:sSubPr>
          <m:e>
            <m:r>
              <m:rPr/>
              <m:t>ρ</m:t>
            </m:r>
          </m:e>
          <m:sub>
            <m:r>
              <m:rPr/>
              <m:t>p</m:t>
            </m:r>
          </m:sub>
        </m:sSub>
      </m:oMath>
      <w:r>
        <w:t xml:space="preserve"> </w:t>
      </w:r>
      <w:r>
        <w:t xml:space="preserve">was found between azimuth angles of 171° – 223°. The zenith angle found to have the highest correlation over this azimuth range was 22° (</w:t>
      </w:r>
      <m:oMath>
        <m:sSub>
          <m:sSubPr>
            <m:ctrlPr/>
          </m:sSubPr>
          <m:e>
            <m:r>
              <m:rPr/>
              <m:t>ρ</m:t>
            </m:r>
          </m:e>
          <m:sub>
            <m:r>
              <m:rPr/>
              <m:t>p</m:t>
            </m:r>
          </m:sub>
        </m:sSub>
      </m:oMath>
      <w:r>
        <w:t xml:space="preserve"> </w:t>
      </w:r>
      <w:r>
        <w:t xml:space="preserve">= 0.7) and 21° (</w:t>
      </w:r>
      <m:oMath>
        <m:sSub>
          <m:sSubPr>
            <m:ctrlPr/>
          </m:sSubPr>
          <m:e>
            <m:r>
              <m:rPr/>
              <m:t>ρ</m:t>
            </m:r>
          </m:e>
          <m:sub>
            <m:r>
              <m:rPr/>
              <m:t>p</m:t>
            </m:r>
          </m:sub>
        </m:sSub>
      </m:oMath>
      <w:r>
        <w:t xml:space="preserve"> </w:t>
      </w:r>
      <w:r>
        <w:t xml:space="preserve">= 0.83) for PWL and FT respectively. The high correlation coefficients found for non-vertical zenith angles for both PWL and FT are believed to result from non-vertical hydrometeor trajectories. At near-nadir zenith angles,</w:t>
      </w:r>
      <w:r>
        <w:t xml:space="preserve"> </w:t>
      </w:r>
      <w:hyperlink w:tooltip="#fig-hemi-ip-cc" w:anchor="fig-hemi-ip-cc" w:history="1">
        <w:r>
          <w:rPr>
            <w:rStyle w:val="861"/>
          </w:rPr>
          <w:t xml:space="preserve">Figure 9</w:t>
        </w:r>
      </w:hyperlink>
      <w:r>
        <w:t xml:space="preserve"> </w:t>
      </w:r>
      <w:r>
        <w:t xml:space="preserve">illustrates slightly lower</w:t>
      </w:r>
      <w:r>
        <w:t xml:space="preserve"> </w:t>
      </w:r>
      <m:oMath>
        <m:sSub>
          <m:sSubPr>
            <m:ctrlPr/>
          </m:sSubPr>
          <m:e>
            <m:r>
              <m:rPr/>
              <m:t>ρ</m:t>
            </m:r>
          </m:e>
          <m:sub>
            <m:r>
              <m:rPr/>
              <m:t>p</m:t>
            </m:r>
          </m:sub>
        </m:sSub>
      </m:oMath>
      <w:r>
        <w:t xml:space="preserve">. In addition to the inclined hydrometeor trajectories, this may be influenced by reduced UAV-lidar returns, as shown in</w:t>
      </w:r>
      <w:r>
        <w:t xml:space="preserve"> </w:t>
      </w:r>
      <w:hyperlink w:tooltip="#fig-lidar-tf-ip" w:anchor="fig-lidar-tf-ip" w:history="1">
        <w:r>
          <w:rPr>
            <w:rStyle w:val="861"/>
          </w:rPr>
          <w:t xml:space="preserve">Figure 8</w:t>
        </w:r>
      </w:hyperlink>
      <w:r>
        <w:t xml:space="preserve">, and higher percent error proximal to the trunks of individual trees due to reduced throughfall depths. However, this limitation does not significantly alter the interpretation of the results.</w:t>
      </w:r>
      <w:r/>
    </w:p>
    <w:tbl>
      <w:tblPr>
        <w:tblW w:w="5000" w:type="pct"/>
        <w:tblBorders/>
        <w:tblLayout w:type="fixed"/>
        <w:tblLook w:val="0000" w:firstRow="0" w:lastRow="0" w:firstColumn="0" w:lastColumn="0" w:noHBand="0" w:noVBand="0"/>
      </w:tblPr>
      <w:tblGrid>
        <w:gridCol w:w="7920"/>
      </w:tblGrid>
      <w:tr>
        <w:trPr/>
        <w:tc>
          <w:tcPr>
            <w:tcBorders/>
            <w:textDirection w:val="lrTb"/>
            <w:noWrap w:val="false"/>
          </w:tcPr>
          <w:p>
            <w:pPr>
              <w:pStyle w:val="907"/>
              <w:pBdr/>
              <w:spacing/>
              <w:ind/>
              <w:jc w:val="center"/>
              <w:rPr/>
            </w:pPr>
            <w:r/>
            <w:bookmarkStart w:id="81" w:name="fig-hemi-ip-cc"/>
            <w:r>
              <mc:AlternateContent>
                <mc:Choice Requires="wpg">
                  <w:drawing>
                    <wp:inline xmlns:wp="http://schemas.openxmlformats.org/drawingml/2006/wordprocessingDrawing" distT="0" distB="0" distL="0" distR="0">
                      <wp:extent cx="5943600" cy="2971800"/>
                      <wp:effectExtent l="0" t="0" r="0" b="0"/>
                      <wp:docPr id="9" name="Pictur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descr="../../analysis/lidar-processing/figs/voxrs/hemis/full_hemi_rho_p_cor_lca_ip_23_072_vox_len_0.25m_sa_gridgen_v2.0.0_sa_ft_pwl_.png"/>
                              <pic:cNvPicPr>
                                <a:picLocks noChangeAspect="1" noChangeArrowheads="1"/>
                              </pic:cNvPicPr>
                              <pic:nvPr/>
                            </pic:nvPicPr>
                            <pic:blipFill>
                              <a:blip r:embed="rId19"/>
                              <a:stretch/>
                            </pic:blipFill>
                            <pic:spPr bwMode="auto">
                              <a:xfrm>
                                <a:off x="0" y="0"/>
                                <a:ext cx="5943600" cy="2971800"/>
                              </a:xfrm>
                              <a:prstGeom prst="rect">
                                <a:avLst/>
                              </a:prstGeom>
                              <a:noFill/>
                              <a:ln w="9525">
                                <a:noFill/>
                                <a:headEnd/>
                                <a:tailEnd/>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 o:spid="_x0000_s8" type="#_x0000_t75" style="width:468.00pt;height:234.00pt;mso-wrap-distance-left:0.00pt;mso-wrap-distance-top:0.00pt;mso-wrap-distance-right:0.00pt;mso-wrap-distance-bottom:0.00pt;z-index:1;" stroked="f" strokeweight="0.75pt">
                      <v:imagedata r:id="rId19" o:title=""/>
                      <o:lock v:ext="edit" rotation="t"/>
                    </v:shape>
                  </w:pict>
                </mc:Fallback>
              </mc:AlternateContent>
            </w:r>
            <w:r/>
          </w:p>
          <w:p>
            <w:pPr>
              <w:pBdr/>
              <w:spacing w:before="200"/>
              <w:ind/>
              <w:jc w:val="left"/>
              <w:rPr/>
            </w:pPr>
            <w:r>
              <w:t xml:space="preserve">Figure 9: The Pearson Correlation Coeff</w:t>
            </w:r>
            <w:r>
              <w:t xml:space="preserve">icient between rasters (25 cm resolution) of interception efficiency and leaf contact area for each grid cell across the study site for each azimuth angles (0°, 1°, …, 359°) and zenith angles (0°, 1°, …, 90°) for the FT (left) and PWL (right) forest plots.</w:t>
            </w:r>
            <w:bookmarkEnd w:id="81"/>
            <w:r/>
          </w:p>
        </w:tc>
      </w:tr>
    </w:tbl>
    <w:p>
      <w:pPr>
        <w:pStyle w:val="854"/>
        <w:pBdr/>
        <w:spacing/>
        <w:ind/>
        <w:rPr/>
      </w:pPr>
      <w:r/>
      <w:hyperlink w:tooltip="#fig-lca-vs-ip" w:anchor="fig-lca-vs-ip" w:history="1">
        <w:r>
          <w:rPr>
            <w:rStyle w:val="861"/>
          </w:rPr>
          <w:t xml:space="preserve">Figure 10</w:t>
        </w:r>
      </w:hyperlink>
      <w:r>
        <w:t xml:space="preserve"> </w:t>
      </w:r>
      <w:r>
        <w:t xml:space="preserve">shows that the correlation between</w:t>
      </w:r>
      <w:r>
        <w:t xml:space="preserve"> </w:t>
      </w:r>
      <m:oMath>
        <m:sSub>
          <m:sSubPr>
            <m:ctrlPr/>
          </m:sSubPr>
          <m:e>
            <m:r>
              <m:rPr/>
              <m:t>C</m:t>
            </m:r>
          </m:e>
          <m:sub>
            <m:r>
              <m:rPr/>
              <m:t>p</m:t>
            </m:r>
          </m:sub>
        </m:sSub>
      </m:oMath>
      <w:r>
        <w:t xml:space="preserve"> </w:t>
      </w:r>
      <w:r>
        <w:t xml:space="preserve">and interception efficiency, resampled to a 5 m resolution, is stronger when</w:t>
      </w:r>
      <w:r>
        <w:t xml:space="preserve"> </w:t>
      </w:r>
      <m:oMath>
        <m:sSub>
          <m:sSubPr>
            <m:ctrlPr/>
          </m:sSubPr>
          <m:e>
            <m:r>
              <m:rPr/>
              <m:t>C</m:t>
            </m:r>
          </m:e>
          <m:sub>
            <m:r>
              <m:rPr/>
              <m:t>p</m:t>
            </m:r>
          </m:sub>
        </m:sSub>
      </m:oMath>
      <w:r>
        <w:t xml:space="preserve"> </w:t>
      </w:r>
      <w:r>
        <w:t xml:space="preserve">is adjusted for the observed shift in hydrometeor trajectory (Vector Based), compared to the nadir leaf contact angle (zenith angle of 0°). The strong association suggests that adjusted</w:t>
      </w:r>
      <w:r>
        <w:t xml:space="preserve"> </w:t>
      </w:r>
      <m:oMath>
        <m:sSub>
          <m:sSubPr>
            <m:ctrlPr/>
          </m:sSubPr>
          <m:e>
            <m:r>
              <m:rPr/>
              <m:t>C</m:t>
            </m:r>
          </m:e>
          <m:sub>
            <m:r>
              <m:rPr/>
              <m:t>p</m:t>
            </m:r>
          </m:sub>
        </m:sSub>
      </m:oMath>
      <w:r>
        <w:t xml:space="preserve"> </w:t>
      </w:r>
      <w:r>
        <w:t xml:space="preserve">is a useful predictor of interception efficiency, before ablation. For the vector-based model, adjusted</w:t>
      </w:r>
      <w:r>
        <w:t xml:space="preserve"> </w:t>
      </w:r>
      <m:oMath>
        <m:sSub>
          <m:sSubPr>
            <m:ctrlPr/>
          </m:sSubPr>
          <m:e>
            <m:r>
              <m:rPr/>
              <m:t>C</m:t>
            </m:r>
          </m:e>
          <m:sub>
            <m:r>
              <m:rPr/>
              <m:t>p</m:t>
            </m:r>
          </m:sub>
        </m:sSub>
      </m:oMath>
      <w:r>
        <w:t xml:space="preserve"> </w:t>
      </w:r>
      <w:r>
        <w:t xml:space="preserve">was calculated using the VoxRS dataset corresponding to the azimuth range and zenith angle with the highest</w:t>
      </w:r>
      <w:r>
        <w:t xml:space="preserve"> </w:t>
      </w:r>
      <m:oMath>
        <m:r>
          <m:rPr/>
          <m:t>r</m:t>
        </m:r>
        <m:r>
          <m:rPr/>
          <m:t>h</m:t>
        </m:r>
        <m:sSub>
          <m:sSubPr>
            <m:ctrlPr/>
          </m:sSubPr>
          <m:e>
            <m:r>
              <m:rPr/>
              <m:t>o</m:t>
            </m:r>
          </m:e>
          <m:sub>
            <m:r>
              <m:rPr/>
              <m:t>p</m:t>
            </m:r>
          </m:sub>
        </m:sSub>
      </m:oMath>
      <w:r>
        <w:t xml:space="preserve"> </w:t>
      </w:r>
      <w:r>
        <w:t xml:space="preserve">for each plot as mentioned in the previous paragraph. An ordinary least squares linear regression forced through the origin was fit to the observed data points using the following equation:</w:t>
      </w:r>
      <w:r/>
    </w:p>
    <w:p>
      <w:pPr>
        <w:pStyle w:val="854"/>
        <w:pBdr/>
        <w:spacing/>
        <w:ind/>
        <w:rPr/>
      </w:pPr>
      <w:r/>
      <w:bookmarkStart w:id="82" w:name="eq-lca-ip"/>
      <w:r/>
      <m:oMathPara>
        <m:oMathParaPr>
          <m:jc m:val="center"/>
        </m:oMathParaPr>
        <m:oMath>
          <m:f>
            <m:fPr>
              <m:ctrlPr/>
            </m:fPr>
            <m:num>
              <m:r>
                <m:rPr/>
                <m:t>I</m:t>
              </m:r>
            </m:num>
            <m:den>
              <m:r>
                <m:rPr/>
                <m:t>P</m:t>
              </m:r>
            </m:den>
          </m:f>
          <m:r>
            <m:rPr>
              <m:sty m:val="p"/>
            </m:rPr>
            <m:t>=</m:t>
          </m:r>
          <m:sSub>
            <m:sSubPr>
              <m:ctrlPr/>
            </m:sSubPr>
            <m:e>
              <m:r>
                <m:rPr/>
                <m:t>C</m:t>
              </m:r>
            </m:e>
            <m:sub>
              <m:r>
                <m:rPr/>
                <m:t>p</m:t>
              </m:r>
            </m:sub>
          </m:sSub>
          <m:d>
            <m:dPr>
              <m:begChr m:val="("/>
              <m:endChr m:val=")"/>
              <m:sepChr m:val=""/>
              <m:ctrlPr/>
            </m:dPr>
            <m:e>
              <m:sSub>
                <m:sSubPr>
                  <m:ctrlPr/>
                </m:sSubPr>
                <m:e>
                  <m:r>
                    <m:rPr/>
                    <m:t>C</m:t>
                  </m:r>
                </m:e>
                <m:sub>
                  <m:r>
                    <m:rPr/>
                    <m:t>c</m:t>
                  </m:r>
                </m:sub>
              </m:sSub>
              <m:r>
                <m:rPr>
                  <m:sty m:val="p"/>
                </m:rPr>
                <m:t>,</m:t>
              </m:r>
              <m:sSub>
                <m:sSubPr>
                  <m:ctrlPr/>
                </m:sSubPr>
                <m:e>
                  <m:r>
                    <m:rPr/>
                    <m:t>θ</m:t>
                  </m:r>
                </m:e>
                <m:sub>
                  <m:r>
                    <m:rPr/>
                    <m:t>h</m:t>
                  </m:r>
                </m:sub>
              </m:sSub>
            </m:e>
          </m:d>
          <m:r>
            <m:rPr>
              <m:sty m:val="p"/>
            </m:rPr>
            <m:t>⋅</m:t>
          </m:r>
          <m:r>
            <m:rPr/>
            <m:t>α</m:t>
          </m:r>
          <m:r>
            <m:rPr/>
            <m:t>  </m:t>
          </m:r>
          <m:d>
            <m:dPr>
              <m:begChr m:val="("/>
              <m:endChr m:val=")"/>
              <m:sepChr m:val=""/>
              <m:ctrlPr/>
            </m:dPr>
            <m:e>
              <m:r>
                <m:rPr/>
                <m:t>9</m:t>
              </m:r>
            </m:e>
          </m:d>
        </m:oMath>
      </m:oMathPara>
      <w:r/>
      <w:bookmarkEnd w:id="82"/>
      <w:r/>
      <w:r/>
    </w:p>
    <w:p>
      <w:pPr>
        <w:pStyle w:val="906"/>
        <w:pBdr/>
        <w:spacing/>
        <w:ind/>
        <w:rPr/>
      </w:pPr>
      <w:r>
        <w:t xml:space="preserve">where</w:t>
      </w:r>
      <w:r>
        <w:t xml:space="preserve"> </w:t>
      </w:r>
      <m:oMath>
        <m:r>
          <m:rPr/>
          <m:t>α</m:t>
        </m:r>
      </m:oMath>
      <w:r>
        <w:t xml:space="preserve"> </w:t>
      </w:r>
      <w:r>
        <w:t xml:space="preserve">is an efficiency constant which determines the fraction of snowflakes that contact the</w:t>
      </w:r>
      <w:r>
        <w:t xml:space="preserve"> </w:t>
      </w:r>
      <m:oMath>
        <m:sSub>
          <m:sSubPr>
            <m:ctrlPr/>
          </m:sSubPr>
          <m:e>
            <m:r>
              <m:rPr/>
              <m:t>C</m:t>
            </m:r>
          </m:e>
          <m:sub>
            <m:r>
              <m:rPr/>
              <m:t>p</m:t>
            </m:r>
          </m:sub>
        </m:sSub>
      </m:oMath>
      <w:r>
        <w:t xml:space="preserve"> </w:t>
      </w:r>
      <w:r>
        <w:t xml:space="preserve">elements and are stored in the canopy (i.e., intercepted) before canopy snow unloading or ablation processes begin.</w:t>
      </w:r>
      <w:r/>
    </w:p>
    <w:tbl>
      <w:tblPr>
        <w:tblW w:w="5000" w:type="pct"/>
        <w:tblBorders/>
        <w:tblLayout w:type="fixed"/>
        <w:tblLook w:val="0000" w:firstRow="0" w:lastRow="0" w:firstColumn="0" w:lastColumn="0" w:noHBand="0" w:noVBand="0"/>
      </w:tblPr>
      <w:tblGrid>
        <w:gridCol w:w="7920"/>
      </w:tblGrid>
      <w:tr>
        <w:trPr/>
        <w:tc>
          <w:tcPr>
            <w:tcBorders/>
            <w:textDirection w:val="lrTb"/>
            <w:noWrap w:val="false"/>
          </w:tcPr>
          <w:p>
            <w:pPr>
              <w:pStyle w:val="907"/>
              <w:pBdr/>
              <w:spacing/>
              <w:ind/>
              <w:jc w:val="center"/>
              <w:rPr/>
            </w:pPr>
            <w:r/>
            <w:bookmarkStart w:id="86" w:name="fig-lca-vs-ip"/>
            <w:r>
              <mc:AlternateContent>
                <mc:Choice Requires="wpg">
                  <w:drawing>
                    <wp:inline xmlns:wp="http://schemas.openxmlformats.org/drawingml/2006/wordprocessingDrawing" distT="0" distB="0" distL="0" distR="0">
                      <wp:extent cx="5943600" cy="2971800"/>
                      <wp:effectExtent l="0" t="0" r="0" b="0"/>
                      <wp:docPr id="10" name="Pictur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descr="../../analysis/lidar-processing/figs/voxrs/scatter/pwl_ft_lca_vs_ip_phi_nadir_adjusted_resample_w_mods_5m.png"/>
                              <pic:cNvPicPr>
                                <a:picLocks noChangeAspect="1" noChangeArrowheads="1"/>
                              </pic:cNvPicPr>
                              <pic:nvPr/>
                            </pic:nvPicPr>
                            <pic:blipFill>
                              <a:blip r:embed="rId20"/>
                              <a:stretch/>
                            </pic:blipFill>
                            <pic:spPr bwMode="auto">
                              <a:xfrm>
                                <a:off x="0" y="0"/>
                                <a:ext cx="5943600" cy="2971800"/>
                              </a:xfrm>
                              <a:prstGeom prst="rect">
                                <a:avLst/>
                              </a:prstGeom>
                              <a:noFill/>
                              <a:ln w="9525">
                                <a:noFill/>
                                <a:headEnd/>
                                <a:tailEnd/>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9" o:spid="_x0000_s9" type="#_x0000_t75" style="width:468.00pt;height:234.00pt;mso-wrap-distance-left:0.00pt;mso-wrap-distance-top:0.00pt;mso-wrap-distance-right:0.00pt;mso-wrap-distance-bottom:0.00pt;z-index:1;" stroked="f" strokeweight="0.75pt">
                      <v:imagedata r:id="rId20" o:title=""/>
                      <o:lock v:ext="edit" rotation="t"/>
                    </v:shape>
                  </w:pict>
                </mc:Fallback>
              </mc:AlternateContent>
            </w:r>
            <w:r/>
          </w:p>
          <w:p>
            <w:pPr>
              <w:pBdr/>
              <w:spacing w:before="200"/>
              <w:ind/>
              <w:jc w:val="left"/>
              <w:rPr/>
            </w:pPr>
            <w:r>
              <w:t xml:space="preserve">Figure 10: Scatter plots showing the relationship between leaf contact area and interception efficiency rasters resampled </w:t>
            </w:r>
            <w:r>
              <w:t xml:space="preserve">to a 5 m grid cell resolution. The left plot (Nadir) shows leaf contact area measured from a zenith angle of 0°. The right plot (Vector Based) shows the leaf contact area averaged over rasters with zenith angles (PWL = 22°, FT = 21°) and azimuth angles (PW</w:t>
            </w:r>
            <w:r>
              <w:t xml:space="preserve">L = 167°, 178°, … 217°; FT = 171°, 172°, … 223°). The solid lines (Model fit) show the ordinary least squares linear regression forced through the origin and fitted to the PWL (red) and FT (black) data and the light grey dotted line shows a 1:1 line. The R</w:t>
            </w:r>
            <w:r>
              <w:rPr>
                <w:vertAlign w:val="superscript"/>
              </w:rPr>
              <w:t xml:space="preserve">2</w:t>
            </w:r>
            <w:r>
              <w:t xml:space="preserve"> </w:t>
            </w:r>
            <w:r>
              <w:t xml:space="preserve">values for the four different models are shown in the upper right of each panel calculated following the methods outlined in</w:t>
            </w:r>
            <w:r>
              <w:t xml:space="preserve"> </w:t>
            </w:r>
            <w:r>
              <w:t xml:space="preserve">Kozak &amp; Kozak (1995)</w:t>
            </w:r>
            <w:r>
              <w:t xml:space="preserve">.</w:t>
            </w:r>
            <w:bookmarkEnd w:id="86"/>
            <w:r/>
          </w:p>
        </w:tc>
      </w:tr>
    </w:tbl>
    <w:p>
      <w:pPr>
        <w:pStyle w:val="854"/>
        <w:pBdr/>
        <w:spacing/>
        <w:ind/>
        <w:rPr/>
      </w:pPr>
      <w:r>
        <w:t xml:space="preserve">The Nadir linear regression model provides a good overall fit to the observed data and closely follows the 1:1 line in</w:t>
      </w:r>
      <w:r>
        <w:t xml:space="preserve"> </w:t>
      </w:r>
      <w:hyperlink w:tooltip="#fig-lca-vs-ip" w:anchor="fig-lca-vs-ip" w:history="1">
        <w:r>
          <w:rPr>
            <w:rStyle w:val="861"/>
          </w:rPr>
          <w:t xml:space="preserve">Figure 10</w:t>
        </w:r>
      </w:hyperlink>
      <w:r>
        <w:t xml:space="preserve">, with a</w:t>
      </w:r>
      <w:r>
        <w:t xml:space="preserve"> </w:t>
      </w:r>
      <m:oMath>
        <m:r>
          <m:rPr/>
          <m:t>α</m:t>
        </m:r>
      </m:oMath>
      <w:r>
        <w:t xml:space="preserve"> </w:t>
      </w:r>
      <w:r>
        <w:t xml:space="preserve">value of 0.95 and 0.99 for the PWL and FT plot respectively. For the PWL plot, the observed points follow a linear relationship until a</w:t>
      </w:r>
      <w:r>
        <w:t xml:space="preserve"> </w:t>
      </w:r>
      <m:oMath>
        <m:sSub>
          <m:sSubPr>
            <m:ctrlPr/>
          </m:sSubPr>
          <m:e>
            <m:r>
              <m:rPr/>
              <m:t>C</m:t>
            </m:r>
          </m:e>
          <m:sub>
            <m:r>
              <m:rPr/>
              <m:t>p</m:t>
            </m:r>
          </m:sub>
        </m:sSub>
      </m:oMath>
      <w:r>
        <w:t xml:space="preserve"> </w:t>
      </w:r>
      <w:r>
        <w:t xml:space="preserve">value of around 0.50 after which the increase in interception efficiency plateaus. After the</w:t>
      </w:r>
      <w:r>
        <w:t xml:space="preserve"> </w:t>
      </w:r>
      <w:r>
        <w:t xml:space="preserve">Kozak &amp; Kozak (1995)</w:t>
      </w:r>
      <w:r>
        <w:t xml:space="preserve"> </w:t>
      </w:r>
      <w:r>
        <w:t xml:space="preserve">adjustment a negative R</w:t>
      </w:r>
      <w:r>
        <w:rPr>
          <w:vertAlign w:val="superscript"/>
        </w:rPr>
        <w:t xml:space="preserve">2</w:t>
      </w:r>
      <w:r>
        <w:t xml:space="preserve"> </w:t>
      </w:r>
      <w:r>
        <w:t xml:space="preserve">value was determined for the PWL plot. Some of the scatter observed in the Nadir model shown in</w:t>
      </w:r>
      <w:r>
        <w:t xml:space="preserve"> </w:t>
      </w:r>
      <w:hyperlink w:tooltip="#fig-lca-vs-ip" w:anchor="fig-lca-vs-ip" w:history="1">
        <w:r>
          <w:rPr>
            <w:rStyle w:val="861"/>
          </w:rPr>
          <w:t xml:space="preserve">Figure 10</w:t>
        </w:r>
      </w:hyperlink>
      <w:r>
        <w:t xml:space="preserve"> </w:t>
      </w:r>
      <w:r>
        <w:t xml:space="preserve">may be explained by grid cells which observed a greater interception efficiency compared to the corresponding</w:t>
      </w:r>
      <w:r>
        <w:t xml:space="preserve"> </w:t>
      </w:r>
      <m:oMath>
        <m:sSub>
          <m:sSubPr>
            <m:ctrlPr/>
          </m:sSubPr>
          <m:e>
            <m:r>
              <m:rPr/>
              <m:t>C</m:t>
            </m:r>
          </m:e>
          <m:sub>
            <m:r>
              <m:rPr/>
              <m:t>c</m:t>
            </m:r>
          </m:sub>
        </m:sSub>
      </m:oMath>
      <w:r>
        <w:t xml:space="preserve"> </w:t>
      </w:r>
      <w:r>
        <w:t xml:space="preserve">value and can be attributed to the inability of</w:t>
      </w:r>
      <w:r>
        <w:t xml:space="preserve"> </w:t>
      </w:r>
      <m:oMath>
        <m:sSub>
          <m:sSubPr>
            <m:ctrlPr/>
          </m:sSubPr>
          <m:e>
            <m:r>
              <m:rPr/>
              <m:t>C</m:t>
            </m:r>
          </m:e>
          <m:sub>
            <m:r>
              <m:rPr/>
              <m:t>c</m:t>
            </m:r>
          </m:sub>
        </m:sSub>
      </m:oMath>
      <w:r>
        <w:t xml:space="preserve"> </w:t>
      </w:r>
      <w:r>
        <w:t xml:space="preserve">to represent the increase in interception observed within canopy gaps in</w:t>
      </w:r>
      <w:r>
        <w:t xml:space="preserve"> </w:t>
      </w:r>
      <w:hyperlink w:tooltip="#fig-lidar-tf-ip" w:anchor="fig-lidar-tf-ip" w:history="1">
        <w:r>
          <w:rPr>
            <w:rStyle w:val="861"/>
          </w:rPr>
          <w:t xml:space="preserve">Figure 8</w:t>
        </w:r>
      </w:hyperlink>
      <w:r>
        <w:t xml:space="preserve">. Conversely, for grid cells where interception efficiency is less than</w:t>
      </w:r>
      <w:r>
        <w:t xml:space="preserve"> </w:t>
      </w:r>
      <m:oMath>
        <m:sSub>
          <m:sSubPr>
            <m:ctrlPr/>
          </m:sSubPr>
          <m:e>
            <m:r>
              <m:rPr/>
              <m:t>C</m:t>
            </m:r>
          </m:e>
          <m:sub>
            <m:r>
              <m:rPr/>
              <m:t>c</m:t>
            </m:r>
          </m:sub>
        </m:sSub>
      </m:oMath>
      <w:r>
        <w:t xml:space="preserve">, may be attributed to non-vertical trajectory hydrometeors making their way underneath the canopy as observed by the reduced interception efficiency on the windward edges of individual trees in</w:t>
      </w:r>
      <w:r>
        <w:t xml:space="preserve"> </w:t>
      </w:r>
      <w:hyperlink w:tooltip="#fig-lidar-tf-ip" w:anchor="fig-lidar-tf-ip" w:history="1">
        <w:r>
          <w:rPr>
            <w:rStyle w:val="861"/>
          </w:rPr>
          <w:t xml:space="preserve">Figure 8</w:t>
        </w:r>
      </w:hyperlink>
      <w:r>
        <w:t xml:space="preserve">. This later explanation explains the non-linear relationship observed for the PWL Nadir model in</w:t>
      </w:r>
      <w:r>
        <w:t xml:space="preserve"> </w:t>
      </w:r>
      <w:hyperlink w:tooltip="#fig-lidar-tf-ip" w:anchor="fig-lidar-tf-ip" w:history="1">
        <w:r>
          <w:rPr>
            <w:rStyle w:val="861"/>
          </w:rPr>
          <w:t xml:space="preserve">Figure 8</w:t>
        </w:r>
      </w:hyperlink>
      <w:r>
        <w:t xml:space="preserve">.</w:t>
      </w:r>
      <w:r/>
    </w:p>
    <w:p>
      <w:pPr>
        <w:pStyle w:val="854"/>
        <w:pBdr/>
        <w:spacing/>
        <w:ind/>
        <w:rPr/>
      </w:pPr>
      <w:r>
        <w:t xml:space="preserve">For the vector-based model, the relationship between interception efficiency and</w:t>
      </w:r>
      <w:r>
        <w:t xml:space="preserve"> </w:t>
      </w:r>
      <m:oMath>
        <m:sSub>
          <m:sSubPr>
            <m:ctrlPr/>
          </m:sSubPr>
          <m:e>
            <m:r>
              <m:rPr/>
              <m:t>C</m:t>
            </m:r>
          </m:e>
          <m:sub>
            <m:r>
              <m:rPr/>
              <m:t>p</m:t>
            </m:r>
          </m:sub>
        </m:sSub>
      </m:oMath>
      <w:r>
        <w:t xml:space="preserve"> </w:t>
      </w:r>
      <w:r>
        <w:t xml:space="preserve">is better represented by a linear regression model for both plots with R</w:t>
      </w:r>
      <w:r>
        <w:rPr>
          <w:vertAlign w:val="superscript"/>
        </w:rPr>
        <w:t xml:space="preserve">2</w:t>
      </w:r>
      <w:r>
        <w:t xml:space="preserve"> </w:t>
      </w:r>
      <w:r>
        <w:t xml:space="preserve">values of 0.47 and 0.8 for PWL and FT respectively. The increase in interception efficiency with</w:t>
      </w:r>
      <w:r>
        <w:t xml:space="preserve"> </w:t>
      </w:r>
      <m:oMath>
        <m:sSub>
          <m:sSubPr>
            <m:ctrlPr/>
          </m:sSubPr>
          <m:e>
            <m:r>
              <m:rPr/>
              <m:t>C</m:t>
            </m:r>
          </m:e>
          <m:sub>
            <m:r>
              <m:rPr/>
              <m:t>p</m:t>
            </m:r>
          </m:sub>
        </m:sSub>
      </m:oMath>
      <w:r>
        <w:t xml:space="preserve"> </w:t>
      </w:r>
      <w:r>
        <w:t xml:space="preserve">follows a reduced slope compared to the Nadir models with</w:t>
      </w:r>
      <w:r>
        <w:t xml:space="preserve"> </w:t>
      </w:r>
      <m:oMath>
        <m:r>
          <m:rPr/>
          <m:t>α</m:t>
        </m:r>
      </m:oMath>
      <w:r>
        <w:t xml:space="preserve"> </w:t>
      </w:r>
      <w:r>
        <w:t xml:space="preserve">values of 0.71 and 0.68 for the PWL and FT plots respectively. The reduced slope for the vector-based models may be attributed to snowflakes that weaved throug</w:t>
      </w:r>
      <w:r>
        <w:t xml:space="preserve">h and/or bounced off branch elements in addition to some of the UAV-lidar measurement uncertainty which contained some unloading and redistribution. These processes would have reduced the fraction of snowfall that contacted the canopy that was intercepted.</w:t>
      </w:r>
      <w:r/>
    </w:p>
    <w:p>
      <w:pPr>
        <w:pStyle w:val="854"/>
        <w:pBdr/>
        <w:spacing/>
        <w:ind/>
        <w:rPr/>
      </w:pPr>
      <w:r>
        <w:t xml:space="preserve">Model error statistics are presented in</w:t>
      </w:r>
      <w:r>
        <w:t xml:space="preserve"> </w:t>
      </w:r>
      <w:hyperlink w:tooltip="#tbl-ip-mod-err" w:anchor="tbl-ip-mod-err" w:history="1">
        <w:r>
          <w:rPr>
            <w:rStyle w:val="861"/>
          </w:rPr>
          <w:t xml:space="preserve">Table 3</w:t>
        </w:r>
      </w:hyperlink>
      <w:r>
        <w:t xml:space="preserve"> </w:t>
      </w:r>
      <w:r>
        <w:t xml:space="preserve">for the Nadir and vector-based models and show the vector-based mod</w:t>
      </w:r>
      <w:r>
        <w:t xml:space="preserve">el provides a better prediction of interception efficiency. The vector-based model reduced the RMSE from 0.099 to 0.062 for the FT plot and 0.146 to 0.095 for the PWL plot. The good model performance shown for the vector-based model demonstrates that using</w:t>
      </w:r>
      <w:r>
        <w:t xml:space="preserve"> </w:t>
      </w:r>
      <m:oMath>
        <m:sSub>
          <m:sSubPr>
            <m:ctrlPr/>
          </m:sSubPr>
          <m:e>
            <m:r>
              <m:rPr/>
              <m:t>C</m:t>
            </m:r>
          </m:e>
          <m:sub>
            <m:r>
              <m:rPr/>
              <m:t>p</m:t>
            </m:r>
          </m:sub>
        </m:sSub>
      </m:oMath>
      <w:r>
        <w:t xml:space="preserve"> </w:t>
      </w:r>
      <w:r>
        <w:t xml:space="preserve">adjusted for observed event hydrometeor trajectory angle has the potential to be a predictor of interception efficiency, before ablation. However, the detailed point clouds required to derived the</w:t>
      </w:r>
      <w:r>
        <w:t xml:space="preserve"> </w:t>
      </w:r>
      <m:oMath>
        <m:sSub>
          <m:sSubPr>
            <m:ctrlPr/>
          </m:sSubPr>
          <m:e>
            <m:r>
              <m:rPr/>
              <m:t>C</m:t>
            </m:r>
          </m:e>
          <m:sub>
            <m:r>
              <m:rPr/>
              <m:t>p</m:t>
            </m:r>
          </m:sub>
        </m:sSub>
      </m:oMath>
      <w:r>
        <w:t xml:space="preserve"> </w:t>
      </w:r>
      <w:r>
        <w:t xml:space="preserve">values used in this analysis are rarely available and thus more accessible methods to estimate</w:t>
      </w:r>
      <w:r>
        <w:t xml:space="preserve"> </w:t>
      </w:r>
      <m:oMath>
        <m:sSub>
          <m:sSubPr>
            <m:ctrlPr/>
          </m:sSubPr>
          <m:e>
            <m:r>
              <m:rPr/>
              <m:t>C</m:t>
            </m:r>
          </m:e>
          <m:sub>
            <m:r>
              <m:rPr/>
              <m:t>p</m:t>
            </m:r>
          </m:sub>
        </m:sSub>
      </m:oMath>
      <w:r>
        <w:t xml:space="preserve"> </w:t>
      </w:r>
      <w:r>
        <w:t xml:space="preserve">must be obtained in order to use</w:t>
      </w:r>
      <w:r>
        <w:t xml:space="preserve"> </w:t>
      </w:r>
      <w:hyperlink w:tooltip="#eq-lca-ip" w:anchor="eq-lca-ip" w:history="1">
        <w:r>
          <w:rPr>
            <w:rStyle w:val="861"/>
          </w:rPr>
          <w:t xml:space="preserve">Equation 9</w:t>
        </w:r>
      </w:hyperlink>
      <w:r>
        <w:t xml:space="preserve">.</w:t>
      </w:r>
      <w:r/>
    </w:p>
    <w:tbl>
      <w:tblPr>
        <w:tblW w:w="5000" w:type="pct"/>
        <w:tblBorders/>
        <w:tblLayout w:type="fixed"/>
        <w:tblLook w:val="0000" w:firstRow="0" w:lastRow="0" w:firstColumn="0" w:lastColumn="0" w:noHBand="0" w:noVBand="0"/>
      </w:tblPr>
      <w:tblGrid>
        <w:gridCol w:w="7920"/>
      </w:tblGrid>
      <w:tr>
        <w:trPr/>
        <w:tc>
          <w:tcPr>
            <w:tcBorders/>
            <w:textDirection w:val="lrTb"/>
            <w:noWrap w:val="false"/>
          </w:tcPr>
          <w:p>
            <w:pPr>
              <w:pBdr/>
              <w:spacing w:before="200"/>
              <w:ind/>
              <w:jc w:val="left"/>
              <w:rPr/>
            </w:pPr>
            <w:r/>
            <w:bookmarkStart w:id="87" w:name="tbl-ip-mod-err"/>
            <w:r>
              <w:t xml:space="preserve">Table 3: Model error statistics provided for predictions of interception efficiency using</w:t>
            </w:r>
            <w:r>
              <w:t xml:space="preserve"> </w:t>
            </w:r>
            <w:hyperlink w:tooltip="#eq-lca-ip" w:anchor="eq-lca-ip" w:history="1">
              <w:r>
                <w:rPr>
                  <w:rStyle w:val="861"/>
                </w:rPr>
                <w:t xml:space="preserve">Equation 9</w:t>
              </w:r>
            </w:hyperlink>
            <w:r>
              <w:t xml:space="preserve"> </w:t>
            </w:r>
            <w:r>
              <w:t xml:space="preserve">and for different</w:t>
            </w:r>
            <w:r>
              <w:t xml:space="preserve"> </w:t>
            </w:r>
            <m:oMath>
              <m:r>
                <m:rPr/>
                <m:t>a</m:t>
              </m:r>
            </m:oMath>
            <w:r>
              <w:t xml:space="preserve"> </w:t>
            </w:r>
            <w:r>
              <w:t xml:space="preserve">values, as shown in the Model Slope column. Statistics are provided for the PWL and FT forest plots, using leaf contact area canopy metrics adjusted to zenith angles of (0°, 1°, … 30°) and azimuth angles (170°, 171°</w:t>
            </w:r>
            <w:r>
              <w:t xml:space="preserve">, … 220°) and nadir zenith angle of 0°. The Mean bias is the difference in the model and observed values, MAE is the mean of the absolute error, RMS Error is the root mean squared error, R^2 is the coefficient of determination adjusted using Equation 10 in</w:t>
            </w:r>
            <w:r>
              <w:t xml:space="preserve"> </w:t>
            </w:r>
            <w:r>
              <w:t xml:space="preserve">Kozak &amp; Kozak (1995)</w:t>
            </w:r>
            <w:r>
              <w:t xml:space="preserve">.</w:t>
            </w:r>
            <w:r/>
          </w:p>
          <w:tbl>
            <w:tblPr>
              <w:tblW w:w="5000" w:type="pct"/>
              <w:tblBorders/>
              <w:tblLayout w:type="fixed"/>
              <w:tblLook w:val="0020" w:firstRow="1" w:lastRow="0" w:firstColumn="0" w:lastColumn="0" w:noHBand="0" w:noVBand="0"/>
            </w:tblPr>
            <w:tblGrid>
              <w:gridCol w:w="1147"/>
              <w:gridCol w:w="1721"/>
              <w:gridCol w:w="1377"/>
              <w:gridCol w:w="1147"/>
              <w:gridCol w:w="688"/>
              <w:gridCol w:w="1147"/>
              <w:gridCol w:w="688"/>
            </w:tblGrid>
            <w:tr>
              <w:trPr>
                <w:tblHeader/>
              </w:trPr>
              <w:tc>
                <w:tcPr>
                  <w:tcBorders/>
                  <w:textDirection w:val="lrTb"/>
                  <w:noWrap w:val="false"/>
                </w:tcPr>
                <w:p>
                  <w:pPr>
                    <w:pStyle w:val="907"/>
                    <w:pBdr/>
                    <w:spacing/>
                    <w:ind/>
                    <w:jc w:val="center"/>
                    <w:rPr/>
                  </w:pPr>
                  <w:r>
                    <w:t xml:space="preserve">Plot Name</w:t>
                  </w:r>
                  <w:r/>
                </w:p>
              </w:tc>
              <w:tc>
                <w:tcPr>
                  <w:tcBorders/>
                  <w:textDirection w:val="lrTb"/>
                  <w:noWrap w:val="false"/>
                </w:tcPr>
                <w:p>
                  <w:pPr>
                    <w:pStyle w:val="907"/>
                    <w:pBdr/>
                    <w:spacing/>
                    <w:ind/>
                    <w:jc w:val="center"/>
                    <w:rPr/>
                  </w:pPr>
                  <w:r>
                    <w:t xml:space="preserve">Canopy Metrics</w:t>
                  </w:r>
                  <w:r/>
                </w:p>
              </w:tc>
              <w:tc>
                <w:tcPr>
                  <w:tcBorders/>
                  <w:textDirection w:val="lrTb"/>
                  <w:noWrap w:val="false"/>
                </w:tcPr>
                <w:p>
                  <w:pPr>
                    <w:pStyle w:val="907"/>
                    <w:pBdr/>
                    <w:spacing/>
                    <w:ind/>
                    <w:jc w:val="center"/>
                    <w:rPr/>
                  </w:pPr>
                  <w:r>
                    <w:t xml:space="preserve">Model Slope</w:t>
                  </w:r>
                  <w:r/>
                </w:p>
              </w:tc>
              <w:tc>
                <w:tcPr>
                  <w:tcBorders/>
                  <w:textDirection w:val="lrTb"/>
                  <w:noWrap w:val="false"/>
                </w:tcPr>
                <w:p>
                  <w:pPr>
                    <w:pStyle w:val="907"/>
                    <w:pBdr/>
                    <w:spacing/>
                    <w:ind/>
                    <w:jc w:val="center"/>
                    <w:rPr/>
                  </w:pPr>
                  <w:r>
                    <w:t xml:space="preserve">Mean Bias</w:t>
                  </w:r>
                  <w:r/>
                </w:p>
              </w:tc>
              <w:tc>
                <w:tcPr>
                  <w:tcBorders/>
                  <w:textDirection w:val="lrTb"/>
                  <w:noWrap w:val="false"/>
                </w:tcPr>
                <w:p>
                  <w:pPr>
                    <w:pStyle w:val="907"/>
                    <w:pBdr/>
                    <w:spacing/>
                    <w:ind/>
                    <w:jc w:val="center"/>
                    <w:rPr/>
                  </w:pPr>
                  <w:r>
                    <w:t xml:space="preserve">MAE</w:t>
                  </w:r>
                  <w:r/>
                </w:p>
              </w:tc>
              <w:tc>
                <w:tcPr>
                  <w:tcBorders/>
                  <w:textDirection w:val="lrTb"/>
                  <w:noWrap w:val="false"/>
                </w:tcPr>
                <w:p>
                  <w:pPr>
                    <w:pStyle w:val="907"/>
                    <w:pBdr/>
                    <w:spacing/>
                    <w:ind/>
                    <w:jc w:val="center"/>
                    <w:rPr/>
                  </w:pPr>
                  <w:r>
                    <w:t xml:space="preserve">RMS Error</w:t>
                  </w:r>
                  <w:r/>
                </w:p>
              </w:tc>
              <w:tc>
                <w:tcPr>
                  <w:tcBorders/>
                  <w:textDirection w:val="lrTb"/>
                  <w:noWrap w:val="false"/>
                </w:tcPr>
                <w:p>
                  <w:pPr>
                    <w:pStyle w:val="907"/>
                    <w:pBdr/>
                    <w:spacing/>
                    <w:ind/>
                    <w:jc w:val="center"/>
                    <w:rPr/>
                  </w:pPr>
                  <w:r>
                    <w:t xml:space="preserve">R^2</w:t>
                  </w:r>
                  <w:r/>
                </w:p>
              </w:tc>
            </w:tr>
            <w:tr>
              <w:trPr/>
              <w:tc>
                <w:tcPr>
                  <w:tcBorders/>
                  <w:textDirection w:val="lrTb"/>
                  <w:noWrap w:val="false"/>
                </w:tcPr>
                <w:p>
                  <w:pPr>
                    <w:pStyle w:val="907"/>
                    <w:pBdr/>
                    <w:spacing/>
                    <w:ind/>
                    <w:jc w:val="center"/>
                    <w:rPr/>
                  </w:pPr>
                  <w:r>
                    <w:t xml:space="preserve">FT</w:t>
                  </w:r>
                  <w:r/>
                </w:p>
              </w:tc>
              <w:tc>
                <w:tcPr>
                  <w:tcBorders/>
                  <w:textDirection w:val="lrTb"/>
                  <w:noWrap w:val="false"/>
                </w:tcPr>
                <w:p>
                  <w:pPr>
                    <w:pStyle w:val="907"/>
                    <w:pBdr/>
                    <w:spacing/>
                    <w:ind/>
                    <w:jc w:val="center"/>
                    <w:rPr/>
                  </w:pPr>
                  <w:r>
                    <w:t xml:space="preserve">Nadir</w:t>
                  </w:r>
                  <w:r/>
                </w:p>
              </w:tc>
              <w:tc>
                <w:tcPr>
                  <w:tcBorders/>
                  <w:textDirection w:val="lrTb"/>
                  <w:noWrap w:val="false"/>
                </w:tcPr>
                <w:p>
                  <w:pPr>
                    <w:pStyle w:val="907"/>
                    <w:pBdr/>
                    <w:spacing/>
                    <w:ind/>
                    <w:jc w:val="center"/>
                    <w:rPr/>
                  </w:pPr>
                  <w:r>
                    <w:t xml:space="preserve">0.993</w:t>
                  </w:r>
                  <w:r/>
                </w:p>
              </w:tc>
              <w:tc>
                <w:tcPr>
                  <w:tcBorders/>
                  <w:textDirection w:val="lrTb"/>
                  <w:noWrap w:val="false"/>
                </w:tcPr>
                <w:p>
                  <w:pPr>
                    <w:pStyle w:val="907"/>
                    <w:pBdr/>
                    <w:spacing/>
                    <w:ind/>
                    <w:jc w:val="center"/>
                    <w:rPr/>
                  </w:pPr>
                  <w:r>
                    <w:t xml:space="preserve">0.022</w:t>
                  </w:r>
                  <w:r/>
                </w:p>
              </w:tc>
              <w:tc>
                <w:tcPr>
                  <w:tcBorders/>
                  <w:textDirection w:val="lrTb"/>
                  <w:noWrap w:val="false"/>
                </w:tcPr>
                <w:p>
                  <w:pPr>
                    <w:pStyle w:val="907"/>
                    <w:pBdr/>
                    <w:spacing/>
                    <w:ind/>
                    <w:jc w:val="center"/>
                    <w:rPr/>
                  </w:pPr>
                  <w:r>
                    <w:t xml:space="preserve">0.071</w:t>
                  </w:r>
                  <w:r/>
                </w:p>
              </w:tc>
              <w:tc>
                <w:tcPr>
                  <w:tcBorders/>
                  <w:textDirection w:val="lrTb"/>
                  <w:noWrap w:val="false"/>
                </w:tcPr>
                <w:p>
                  <w:pPr>
                    <w:pStyle w:val="907"/>
                    <w:pBdr/>
                    <w:spacing/>
                    <w:ind/>
                    <w:jc w:val="center"/>
                    <w:rPr/>
                  </w:pPr>
                  <w:r>
                    <w:t xml:space="preserve">0.099</w:t>
                  </w:r>
                  <w:r/>
                </w:p>
              </w:tc>
              <w:tc>
                <w:tcPr>
                  <w:tcBorders/>
                  <w:textDirection w:val="lrTb"/>
                  <w:noWrap w:val="false"/>
                </w:tcPr>
                <w:p>
                  <w:pPr>
                    <w:pStyle w:val="907"/>
                    <w:pBdr/>
                    <w:spacing/>
                    <w:ind/>
                    <w:jc w:val="center"/>
                    <w:rPr/>
                  </w:pPr>
                  <w:r>
                    <w:t xml:space="preserve">0.507</w:t>
                  </w:r>
                  <w:r/>
                </w:p>
              </w:tc>
            </w:tr>
            <w:tr>
              <w:trPr/>
              <w:tc>
                <w:tcPr>
                  <w:tcBorders/>
                  <w:textDirection w:val="lrTb"/>
                  <w:noWrap w:val="false"/>
                </w:tcPr>
                <w:p>
                  <w:pPr>
                    <w:pStyle w:val="907"/>
                    <w:pBdr/>
                    <w:spacing/>
                    <w:ind/>
                    <w:jc w:val="center"/>
                    <w:rPr/>
                  </w:pPr>
                  <w:r>
                    <w:t xml:space="preserve">FT</w:t>
                  </w:r>
                  <w:r/>
                </w:p>
              </w:tc>
              <w:tc>
                <w:tcPr>
                  <w:tcBorders/>
                  <w:textDirection w:val="lrTb"/>
                  <w:noWrap w:val="false"/>
                </w:tcPr>
                <w:p>
                  <w:pPr>
                    <w:pStyle w:val="907"/>
                    <w:pBdr/>
                    <w:spacing/>
                    <w:ind/>
                    <w:jc w:val="center"/>
                    <w:rPr/>
                  </w:pPr>
                  <w:r>
                    <w:t xml:space="preserve">Vector Based</w:t>
                  </w:r>
                  <w:r/>
                </w:p>
              </w:tc>
              <w:tc>
                <w:tcPr>
                  <w:tcBorders/>
                  <w:textDirection w:val="lrTb"/>
                  <w:noWrap w:val="false"/>
                </w:tcPr>
                <w:p>
                  <w:pPr>
                    <w:pStyle w:val="907"/>
                    <w:pBdr/>
                    <w:spacing/>
                    <w:ind/>
                    <w:jc w:val="center"/>
                    <w:rPr/>
                  </w:pPr>
                  <w:r>
                    <w:t xml:space="preserve">0.676</w:t>
                  </w:r>
                  <w:r/>
                </w:p>
              </w:tc>
              <w:tc>
                <w:tcPr>
                  <w:tcBorders/>
                  <w:textDirection w:val="lrTb"/>
                  <w:noWrap w:val="false"/>
                </w:tcPr>
                <w:p>
                  <w:pPr>
                    <w:pStyle w:val="907"/>
                    <w:pBdr/>
                    <w:spacing/>
                    <w:ind/>
                    <w:jc w:val="center"/>
                    <w:rPr/>
                  </w:pPr>
                  <w:r>
                    <w:t xml:space="preserve">0.001</w:t>
                  </w:r>
                  <w:r/>
                </w:p>
              </w:tc>
              <w:tc>
                <w:tcPr>
                  <w:tcBorders/>
                  <w:textDirection w:val="lrTb"/>
                  <w:noWrap w:val="false"/>
                </w:tcPr>
                <w:p>
                  <w:pPr>
                    <w:pStyle w:val="907"/>
                    <w:pBdr/>
                    <w:spacing/>
                    <w:ind/>
                    <w:jc w:val="center"/>
                    <w:rPr/>
                  </w:pPr>
                  <w:r>
                    <w:t xml:space="preserve">0.047</w:t>
                  </w:r>
                  <w:r/>
                </w:p>
              </w:tc>
              <w:tc>
                <w:tcPr>
                  <w:tcBorders/>
                  <w:textDirection w:val="lrTb"/>
                  <w:noWrap w:val="false"/>
                </w:tcPr>
                <w:p>
                  <w:pPr>
                    <w:pStyle w:val="907"/>
                    <w:pBdr/>
                    <w:spacing/>
                    <w:ind/>
                    <w:jc w:val="center"/>
                    <w:rPr/>
                  </w:pPr>
                  <w:r>
                    <w:t xml:space="preserve">0.062</w:t>
                  </w:r>
                  <w:r/>
                </w:p>
              </w:tc>
              <w:tc>
                <w:tcPr>
                  <w:tcBorders/>
                  <w:textDirection w:val="lrTb"/>
                  <w:noWrap w:val="false"/>
                </w:tcPr>
                <w:p>
                  <w:pPr>
                    <w:pStyle w:val="907"/>
                    <w:pBdr/>
                    <w:spacing/>
                    <w:ind/>
                    <w:jc w:val="center"/>
                    <w:rPr/>
                  </w:pPr>
                  <w:r>
                    <w:t xml:space="preserve">0.804</w:t>
                  </w:r>
                  <w:r/>
                </w:p>
              </w:tc>
            </w:tr>
            <w:tr>
              <w:trPr/>
              <w:tc>
                <w:tcPr>
                  <w:tcBorders/>
                  <w:textDirection w:val="lrTb"/>
                  <w:noWrap w:val="false"/>
                </w:tcPr>
                <w:p>
                  <w:pPr>
                    <w:pStyle w:val="907"/>
                    <w:pBdr/>
                    <w:spacing/>
                    <w:ind/>
                    <w:jc w:val="center"/>
                    <w:rPr/>
                  </w:pPr>
                  <w:r>
                    <w:t xml:space="preserve">PWL</w:t>
                  </w:r>
                  <w:r/>
                </w:p>
              </w:tc>
              <w:tc>
                <w:tcPr>
                  <w:tcBorders/>
                  <w:textDirection w:val="lrTb"/>
                  <w:noWrap w:val="false"/>
                </w:tcPr>
                <w:p>
                  <w:pPr>
                    <w:pStyle w:val="907"/>
                    <w:pBdr/>
                    <w:spacing/>
                    <w:ind/>
                    <w:jc w:val="center"/>
                    <w:rPr/>
                  </w:pPr>
                  <w:r>
                    <w:t xml:space="preserve">Nadir</w:t>
                  </w:r>
                  <w:r/>
                </w:p>
              </w:tc>
              <w:tc>
                <w:tcPr>
                  <w:tcBorders/>
                  <w:textDirection w:val="lrTb"/>
                  <w:noWrap w:val="false"/>
                </w:tcPr>
                <w:p>
                  <w:pPr>
                    <w:pStyle w:val="907"/>
                    <w:pBdr/>
                    <w:spacing/>
                    <w:ind/>
                    <w:jc w:val="center"/>
                    <w:rPr/>
                  </w:pPr>
                  <w:r>
                    <w:t xml:space="preserve">0.949</w:t>
                  </w:r>
                  <w:r/>
                </w:p>
              </w:tc>
              <w:tc>
                <w:tcPr>
                  <w:tcBorders/>
                  <w:textDirection w:val="lrTb"/>
                  <w:noWrap w:val="false"/>
                </w:tcPr>
                <w:p>
                  <w:pPr>
                    <w:pStyle w:val="907"/>
                    <w:pBdr/>
                    <w:spacing/>
                    <w:ind/>
                    <w:jc w:val="center"/>
                    <w:rPr/>
                  </w:pPr>
                  <w:r>
                    <w:t xml:space="preserve">0.048</w:t>
                  </w:r>
                  <w:r/>
                </w:p>
              </w:tc>
              <w:tc>
                <w:tcPr>
                  <w:tcBorders/>
                  <w:textDirection w:val="lrTb"/>
                  <w:noWrap w:val="false"/>
                </w:tcPr>
                <w:p>
                  <w:pPr>
                    <w:pStyle w:val="907"/>
                    <w:pBdr/>
                    <w:spacing/>
                    <w:ind/>
                    <w:jc w:val="center"/>
                    <w:rPr/>
                  </w:pPr>
                  <w:r>
                    <w:t xml:space="preserve">0.113</w:t>
                  </w:r>
                  <w:r/>
                </w:p>
              </w:tc>
              <w:tc>
                <w:tcPr>
                  <w:tcBorders/>
                  <w:textDirection w:val="lrTb"/>
                  <w:noWrap w:val="false"/>
                </w:tcPr>
                <w:p>
                  <w:pPr>
                    <w:pStyle w:val="907"/>
                    <w:pBdr/>
                    <w:spacing/>
                    <w:ind/>
                    <w:jc w:val="center"/>
                    <w:rPr/>
                  </w:pPr>
                  <w:r>
                    <w:t xml:space="preserve">0.146</w:t>
                  </w:r>
                  <w:r/>
                </w:p>
              </w:tc>
              <w:tc>
                <w:tcPr>
                  <w:tcBorders/>
                  <w:textDirection w:val="lrTb"/>
                  <w:noWrap w:val="false"/>
                </w:tcPr>
                <w:p>
                  <w:pPr>
                    <w:pStyle w:val="907"/>
                    <w:pBdr/>
                    <w:spacing/>
                    <w:ind/>
                    <w:jc w:val="center"/>
                    <w:rPr/>
                  </w:pPr>
                  <w:r>
                    <w:t xml:space="preserve">NA</w:t>
                  </w:r>
                  <w:r/>
                </w:p>
              </w:tc>
            </w:tr>
            <w:tr>
              <w:trPr/>
              <w:tc>
                <w:tcPr>
                  <w:tcBorders/>
                  <w:textDirection w:val="lrTb"/>
                  <w:noWrap w:val="false"/>
                </w:tcPr>
                <w:p>
                  <w:pPr>
                    <w:pStyle w:val="907"/>
                    <w:pBdr/>
                    <w:spacing/>
                    <w:ind/>
                    <w:jc w:val="center"/>
                    <w:rPr/>
                  </w:pPr>
                  <w:r>
                    <w:t xml:space="preserve">PWL</w:t>
                  </w:r>
                  <w:r/>
                </w:p>
              </w:tc>
              <w:tc>
                <w:tcPr>
                  <w:tcBorders/>
                  <w:textDirection w:val="lrTb"/>
                  <w:noWrap w:val="false"/>
                </w:tcPr>
                <w:p>
                  <w:pPr>
                    <w:pStyle w:val="907"/>
                    <w:pBdr/>
                    <w:spacing/>
                    <w:ind/>
                    <w:jc w:val="center"/>
                    <w:rPr/>
                  </w:pPr>
                  <w:r>
                    <w:t xml:space="preserve">Vector Based</w:t>
                  </w:r>
                  <w:r/>
                </w:p>
              </w:tc>
              <w:tc>
                <w:tcPr>
                  <w:tcBorders/>
                  <w:textDirection w:val="lrTb"/>
                  <w:noWrap w:val="false"/>
                </w:tcPr>
                <w:p>
                  <w:pPr>
                    <w:pStyle w:val="907"/>
                    <w:pBdr/>
                    <w:spacing/>
                    <w:ind/>
                    <w:jc w:val="center"/>
                    <w:rPr/>
                  </w:pPr>
                  <w:r>
                    <w:t xml:space="preserve">0.707</w:t>
                  </w:r>
                  <w:r/>
                </w:p>
              </w:tc>
              <w:tc>
                <w:tcPr>
                  <w:tcBorders/>
                  <w:textDirection w:val="lrTb"/>
                  <w:noWrap w:val="false"/>
                </w:tcPr>
                <w:p>
                  <w:pPr>
                    <w:pStyle w:val="907"/>
                    <w:pBdr/>
                    <w:spacing/>
                    <w:ind/>
                    <w:jc w:val="center"/>
                    <w:rPr/>
                  </w:pPr>
                  <w:r>
                    <w:t xml:space="preserve">0.019</w:t>
                  </w:r>
                  <w:r/>
                </w:p>
              </w:tc>
              <w:tc>
                <w:tcPr>
                  <w:tcBorders/>
                  <w:textDirection w:val="lrTb"/>
                  <w:noWrap w:val="false"/>
                </w:tcPr>
                <w:p>
                  <w:pPr>
                    <w:pStyle w:val="907"/>
                    <w:pBdr/>
                    <w:spacing/>
                    <w:ind/>
                    <w:jc w:val="center"/>
                    <w:rPr/>
                  </w:pPr>
                  <w:r>
                    <w:t xml:space="preserve">0.078</w:t>
                  </w:r>
                  <w:r/>
                </w:p>
              </w:tc>
              <w:tc>
                <w:tcPr>
                  <w:tcBorders/>
                  <w:textDirection w:val="lrTb"/>
                  <w:noWrap w:val="false"/>
                </w:tcPr>
                <w:p>
                  <w:pPr>
                    <w:pStyle w:val="907"/>
                    <w:pBdr/>
                    <w:spacing/>
                    <w:ind/>
                    <w:jc w:val="center"/>
                    <w:rPr/>
                  </w:pPr>
                  <w:r>
                    <w:t xml:space="preserve">0.095</w:t>
                  </w:r>
                  <w:r/>
                </w:p>
              </w:tc>
              <w:tc>
                <w:tcPr>
                  <w:tcBorders/>
                  <w:textDirection w:val="lrTb"/>
                  <w:noWrap w:val="false"/>
                </w:tcPr>
                <w:p>
                  <w:pPr>
                    <w:pStyle w:val="907"/>
                    <w:pBdr/>
                    <w:spacing/>
                    <w:ind/>
                    <w:jc w:val="center"/>
                    <w:rPr/>
                  </w:pPr>
                  <w:r>
                    <w:t xml:space="preserve">0.469</w:t>
                  </w:r>
                  <w:bookmarkEnd w:id="87"/>
                  <w:r/>
                </w:p>
              </w:tc>
            </w:tr>
          </w:tbl>
          <w:p>
            <w:pPr>
              <w:pBdr/>
              <w:spacing/>
              <w:ind/>
              <w:rPr/>
            </w:pPr>
            <w:r/>
            <w:bookmarkEnd w:id="88"/>
            <w:r/>
          </w:p>
        </w:tc>
      </w:tr>
    </w:tbl>
    <w:p>
      <w:pPr>
        <w:pStyle w:val="844"/>
        <w:pBdr/>
        <w:spacing/>
        <w:ind/>
        <w:rPr/>
      </w:pPr>
      <w:r/>
      <w:bookmarkStart w:id="96" w:name="Xb74f72d3b795658e24ee1055727f6158e23f4f7"/>
      <w:r>
        <w:t xml:space="preserve">4.3 The combined influence of trajectory angle and forest structure on interception</w:t>
      </w:r>
      <w:r/>
    </w:p>
    <w:p>
      <w:pPr>
        <w:pStyle w:val="906"/>
        <w:pBdr/>
        <w:spacing/>
        <w:ind/>
        <w:rPr/>
      </w:pPr>
      <w:r/>
      <w:hyperlink w:tooltip="#fig-lca-ht-ws" w:anchor="fig-lca-ht-ws" w:history="1">
        <w:r>
          <w:rPr>
            <w:rStyle w:val="861"/>
          </w:rPr>
          <w:t xml:space="preserve">Figure 11</w:t>
        </w:r>
      </w:hyperlink>
      <w:r>
        <w:t xml:space="preserve"> </w:t>
      </w:r>
      <w:r>
        <w:t xml:space="preserve">shows that</w:t>
      </w:r>
      <w:r>
        <w:t xml:space="preserve"> </w:t>
      </w:r>
      <m:oMath>
        <m:sSub>
          <m:sSubPr>
            <m:ctrlPr/>
          </m:sSubPr>
          <m:e>
            <m:r>
              <m:rPr/>
              <m:t>C</m:t>
            </m:r>
          </m:e>
          <m:sub>
            <m:r>
              <m:rPr/>
              <m:t>p</m:t>
            </m:r>
          </m:sub>
        </m:sSub>
      </m:oMath>
      <w:r>
        <w:t xml:space="preserve">, measured from VoxRS prior to snowfall on March 13th, increases substantially with the simulated hydrometeor trajectory angle and corresponding simulated wind speed. The standard deviation in VoxRS measured</w:t>
      </w:r>
      <w:r>
        <w:t xml:space="preserve"> </w:t>
      </w:r>
      <m:oMath>
        <m:sSub>
          <m:sSubPr>
            <m:ctrlPr/>
          </m:sSubPr>
          <m:e>
            <m:r>
              <m:rPr/>
              <m:t>C</m:t>
            </m:r>
          </m:e>
          <m:sub>
            <m:r>
              <m:rPr/>
              <m:t>p</m:t>
            </m:r>
          </m:sub>
        </m:sSub>
      </m:oMath>
      <w:r>
        <w:t xml:space="preserve">, illustrated by the shaded area in</w:t>
      </w:r>
      <w:r>
        <w:t xml:space="preserve"> </w:t>
      </w:r>
      <w:hyperlink w:tooltip="#fig-lca-ht-ws" w:anchor="fig-lca-ht-ws" w:history="1">
        <w:r>
          <w:rPr>
            <w:rStyle w:val="861"/>
          </w:rPr>
          <w:t xml:space="preserve">Figure 11</w:t>
        </w:r>
      </w:hyperlink>
      <w:r>
        <w:t xml:space="preserve"> </w:t>
      </w:r>
      <w:r>
        <w:t xml:space="preserve">exhibits the large range in values for individual grid cells across each forest plot. Despite this large scatter, a systematic increase in the plot mean</w:t>
      </w:r>
      <w:r>
        <w:t xml:space="preserve"> </w:t>
      </w:r>
      <m:oMath>
        <m:sSub>
          <m:sSubPr>
            <m:ctrlPr/>
          </m:sSubPr>
          <m:e>
            <m:r>
              <m:rPr/>
              <m:t>C</m:t>
            </m:r>
          </m:e>
          <m:sub>
            <m:r>
              <m:rPr/>
              <m:t>p</m:t>
            </m:r>
          </m:sub>
        </m:sSub>
      </m:oMath>
      <w:r>
        <w:t xml:space="preserve"> </w:t>
      </w:r>
      <w:r>
        <w:t xml:space="preserve">results from a rise in the number of canopy elements for more horizontal portions of the hemisphere, when averaged across each forest plot, over all azimuth angles (see solid lines top row,</w:t>
      </w:r>
      <w:r>
        <w:t xml:space="preserve"> </w:t>
      </w:r>
      <w:hyperlink w:tooltip="#fig-lca-ht-ws" w:anchor="fig-lca-ht-ws" w:history="1">
        <w:r>
          <w:rPr>
            <w:rStyle w:val="861"/>
          </w:rPr>
          <w:t xml:space="preserve">Figure 11</w:t>
        </w:r>
      </w:hyperlink>
      <w:r>
        <w:t xml:space="preserve">). The increase in</w:t>
      </w:r>
      <w:r>
        <w:t xml:space="preserve"> </w:t>
      </w:r>
      <m:oMath>
        <m:sSub>
          <m:sSubPr>
            <m:ctrlPr/>
          </m:sSubPr>
          <m:e>
            <m:r>
              <m:rPr/>
              <m:t>C</m:t>
            </m:r>
          </m:e>
          <m:sub>
            <m:r>
              <m:rPr/>
              <m:t>p</m:t>
            </m:r>
          </m:sub>
        </m:sSub>
      </m:oMath>
      <w:r>
        <w:t xml:space="preserve"> </w:t>
      </w:r>
      <w:r>
        <w:t xml:space="preserve">from</w:t>
      </w:r>
      <w:r>
        <w:t xml:space="preserve"> </w:t>
      </w:r>
      <m:oMath>
        <m:sSub>
          <m:sSubPr>
            <m:ctrlPr/>
          </m:sSubPr>
          <m:e>
            <m:r>
              <m:rPr/>
              <m:t>C</m:t>
            </m:r>
          </m:e>
          <m:sub>
            <m:r>
              <m:rPr/>
              <m:t>c</m:t>
            </m:r>
          </m:sub>
        </m:sSub>
      </m:oMath>
      <w:r>
        <w:t xml:space="preserve"> </w:t>
      </w:r>
      <w:r>
        <w:t xml:space="preserve">(i.e.,</w:t>
      </w:r>
      <w:r>
        <w:t xml:space="preserve"> </w:t>
      </w:r>
      <m:oMath>
        <m:sSub>
          <m:sSubPr>
            <m:ctrlPr/>
          </m:sSubPr>
          <m:e>
            <m:r>
              <m:rPr/>
              <m:t>C</m:t>
            </m:r>
          </m:e>
          <m:sub>
            <m:r>
              <m:rPr/>
              <m:t>p</m:t>
            </m:r>
          </m:sub>
        </m:sSub>
        <m:r>
          <m:rPr>
            <m:sty m:val="p"/>
          </m:rPr>
          <m:t>−</m:t>
        </m:r>
        <m:sSub>
          <m:sSubPr>
            <m:ctrlPr/>
          </m:sSubPr>
          <m:e>
            <m:r>
              <m:rPr/>
              <m:t>C</m:t>
            </m:r>
          </m:e>
          <m:sub>
            <m:r>
              <m:rPr/>
              <m:t>c</m:t>
            </m:r>
          </m:sub>
        </m:sSub>
      </m:oMath>
      <w:r>
        <w:t xml:space="preserve">), with increasing trajectory angle is shown on the bottom row of</w:t>
      </w:r>
      <w:r>
        <w:t xml:space="preserve"> </w:t>
      </w:r>
      <w:hyperlink w:tooltip="#fig-lca-ht-ws" w:anchor="fig-lca-ht-ws" w:history="1">
        <w:r>
          <w:rPr>
            <w:rStyle w:val="861"/>
          </w:rPr>
          <w:t xml:space="preserve">Figure 11</w:t>
        </w:r>
      </w:hyperlink>
      <w:r>
        <w:t xml:space="preserve"> </w:t>
      </w:r>
      <w:r>
        <w:t xml:space="preserve">and exhibits a similar relationship for both forest plots FT and PWL until trajectory angles reach approximately 60°. Beyond 60°, the PWL rate of increase slows as the</w:t>
      </w:r>
      <w:r>
        <w:t xml:space="preserve"> </w:t>
      </w:r>
      <m:oMath>
        <m:sSub>
          <m:sSubPr>
            <m:ctrlPr/>
          </m:sSubPr>
          <m:e>
            <m:r>
              <m:rPr/>
              <m:t>C</m:t>
            </m:r>
          </m:e>
          <m:sub>
            <m:r>
              <m:rPr/>
              <m:t>p</m:t>
            </m:r>
          </m:sub>
        </m:sSub>
      </m:oMath>
      <w:r>
        <w:t xml:space="preserve"> </w:t>
      </w:r>
      <w:r>
        <w:t xml:space="preserve">approaches .90 around 60°, while the FT plot, which has lower</w:t>
      </w:r>
      <w:r>
        <w:t xml:space="preserve"> </w:t>
      </w:r>
      <m:oMath>
        <m:sSub>
          <m:sSubPr>
            <m:ctrlPr/>
          </m:sSubPr>
          <m:e>
            <m:r>
              <m:rPr/>
              <m:t>C</m:t>
            </m:r>
          </m:e>
          <m:sub>
            <m:r>
              <m:rPr/>
              <m:t>c</m:t>
            </m:r>
          </m:sub>
        </m:sSub>
      </m:oMath>
      <w:r>
        <w:t xml:space="preserve">, continues to rise quickly until around 75° after</w:t>
      </w:r>
      <w:ins w:id="242" w:author="alex" w:date="2024-09-13T04:28:19Z" oouserid="alex">
        <w:r>
          <w:t xml:space="preserve"> </w:t>
        </w:r>
      </w:ins>
      <w:del w:id="243" w:author="alex" w:date="2024-09-13T04:28:20Z" oouserid="alex">
        <w:r>
          <w:delText xml:space="preserve">wards </w:delText>
        </w:r>
      </w:del>
      <w:ins w:id="244" w:author="alex" w:date="2024-09-13T04:28:23Z" oouserid="alex">
        <w:r>
          <w:t xml:space="preserve"> which </w:t>
        </w:r>
      </w:ins>
      <w:r>
        <w:t xml:space="preserve">the slope is reduced as a</w:t>
      </w:r>
      <w:r>
        <w:t xml:space="preserve"> </w:t>
      </w:r>
      <m:oMath>
        <m:sSub>
          <m:sSubPr>
            <m:ctrlPr/>
          </m:sSubPr>
          <m:e>
            <m:r>
              <m:rPr/>
              <m:t>C</m:t>
            </m:r>
          </m:e>
          <m:sub>
            <m:r>
              <m:rPr/>
              <m:t>p</m:t>
            </m:r>
          </m:sub>
        </m:sSub>
      </m:oMath>
      <w:r>
        <w:t xml:space="preserve"> </w:t>
      </w:r>
      <w:r>
        <w:t xml:space="preserve">of one is approached.</w:t>
      </w:r>
      <w:r/>
    </w:p>
    <w:p>
      <w:pPr>
        <w:pStyle w:val="854"/>
        <w:pBdr/>
        <w:spacing/>
        <w:ind/>
        <w:rPr/>
      </w:pPr>
      <w:r>
        <w:t xml:space="preserve">At the stand scale, increasing the hydrometeor trajectory angle results in a large rise in the VoxRS measured</w:t>
      </w:r>
      <w:r>
        <w:t xml:space="preserve"> </w:t>
      </w:r>
      <m:oMath>
        <m:sSub>
          <m:sSubPr>
            <m:ctrlPr/>
          </m:sSubPr>
          <m:e>
            <m:r>
              <m:rPr/>
              <m:t>C</m:t>
            </m:r>
          </m:e>
          <m:sub>
            <m:r>
              <m:rPr/>
              <m:t>p</m:t>
            </m:r>
          </m:sub>
        </m:sSub>
      </m:oMath>
      <w:r>
        <w:t xml:space="preserve"> </w:t>
      </w:r>
      <w:r>
        <w:t xml:space="preserve">over relatively common estimated wind speeds. For example, with a wind speed of 1 m s</w:t>
      </w:r>
      <w:r>
        <w:rPr>
          <w:vertAlign w:val="superscript"/>
        </w:rPr>
        <w:t xml:space="preserve">-1</w:t>
      </w:r>
      <w:r>
        <w:t xml:space="preserve"> </w:t>
      </w:r>
      <w:r>
        <w:t xml:space="preserve">and estimated trajectory angle of 48°, the</w:t>
      </w:r>
      <w:r>
        <w:t xml:space="preserve"> </w:t>
      </w:r>
      <m:oMath>
        <m:sSub>
          <m:sSubPr>
            <m:ctrlPr/>
          </m:sSubPr>
          <m:e>
            <m:r>
              <m:rPr/>
              <m:t>C</m:t>
            </m:r>
          </m:e>
          <m:sub>
            <m:r>
              <m:rPr/>
              <m:t>p</m:t>
            </m:r>
          </m:sub>
        </m:sSub>
      </m:oMath>
      <w:r>
        <w:t xml:space="preserve"> </w:t>
      </w:r>
      <w:r>
        <w:t xml:space="preserve">increased by a fraction of 0.14 and 0.12 for the PWL and FT forest plots respectively in</w:t>
      </w:r>
      <w:r>
        <w:t xml:space="preserve"> </w:t>
      </w:r>
      <w:hyperlink w:tooltip="#fig-lca-ht-ws" w:anchor="fig-lca-ht-ws" w:history="1">
        <w:r>
          <w:rPr>
            <w:rStyle w:val="861"/>
          </w:rPr>
          <w:t xml:space="preserve">Figure 11</w:t>
        </w:r>
      </w:hyperlink>
      <w:r>
        <w:t xml:space="preserve"> </w:t>
      </w:r>
      <w:r>
        <w:t xml:space="preserve">(right panel). This is a percent increase in the plot</w:t>
      </w:r>
      <w:r>
        <w:t xml:space="preserve"> </w:t>
      </w:r>
      <m:oMath>
        <m:sSub>
          <m:sSubPr>
            <m:ctrlPr/>
          </m:sSubPr>
          <m:e>
            <m:r>
              <m:rPr/>
              <m:t>C</m:t>
            </m:r>
          </m:e>
          <m:sub>
            <m:r>
              <m:rPr/>
              <m:t>p</m:t>
            </m:r>
          </m:sub>
        </m:sSub>
      </m:oMath>
      <w:r>
        <w:t xml:space="preserve"> </w:t>
      </w:r>
      <w:r>
        <w:t xml:space="preserve">from nadir of 28% and 40% for PWL and FT respectively. A similar rate of increase in</w:t>
      </w:r>
      <w:r>
        <w:t xml:space="preserve"> </w:t>
      </w:r>
      <m:oMath>
        <m:sSub>
          <m:sSubPr>
            <m:ctrlPr/>
          </m:sSubPr>
          <m:e>
            <m:r>
              <m:rPr/>
              <m:t>C</m:t>
            </m:r>
          </m:e>
          <m:sub>
            <m:r>
              <m:rPr/>
              <m:t>p</m:t>
            </m:r>
          </m:sub>
        </m:sSub>
      </m:oMath>
      <w:r>
        <w:t xml:space="preserve"> </w:t>
      </w:r>
      <w:r>
        <w:t xml:space="preserve">was observed between both the FT and PWL forest plots up to around 60° or 1.5 m s</w:t>
      </w:r>
      <w:r>
        <w:rPr>
          <w:vertAlign w:val="superscript"/>
        </w:rPr>
        <w:t xml:space="preserve">-1</w:t>
      </w:r>
      <w:r>
        <w:t xml:space="preserve">.</w:t>
      </w:r>
      <w:r>
        <w:t xml:space="preserve"> </w:t>
      </w:r>
      <m:oMath>
        <m:sSub>
          <m:sSubPr>
            <m:ctrlPr/>
          </m:sSubPr>
          <m:e>
            <m:r>
              <m:rPr/>
              <m:t>C</m:t>
            </m:r>
          </m:e>
          <m:sub>
            <m:r>
              <m:rPr/>
              <m:t>p</m:t>
            </m:r>
          </m:sub>
        </m:sSub>
      </m:oMath>
      <w:r>
        <w:t xml:space="preserve"> </w:t>
      </w:r>
      <w:r>
        <w:t xml:space="preserve">was also quantified across trajectory angles for both PWL and FT on March 14th, post snowfall, and showed a negligible effect of canopy snow load on</w:t>
      </w:r>
      <w:r>
        <w:t xml:space="preserve"> </w:t>
      </w:r>
      <m:oMath>
        <m:sSub>
          <m:sSubPr>
            <m:ctrlPr/>
          </m:sSubPr>
          <m:e>
            <m:r>
              <m:rPr/>
              <m:t>C</m:t>
            </m:r>
          </m:e>
          <m:sub>
            <m:r>
              <m:rPr/>
              <m:t>p</m:t>
            </m:r>
          </m:sub>
        </m:sSub>
      </m:oMath>
      <w:r>
        <w:t xml:space="preserve">.</w:t>
      </w:r>
      <w:r/>
    </w:p>
    <w:tbl>
      <w:tblPr>
        <w:tblW w:w="5000" w:type="pct"/>
        <w:tblBorders/>
        <w:tblLayout w:type="fixed"/>
        <w:tblLook w:val="0000" w:firstRow="0" w:lastRow="0" w:firstColumn="0" w:lastColumn="0" w:noHBand="0" w:noVBand="0"/>
      </w:tblPr>
      <w:tblGrid>
        <w:gridCol w:w="7920"/>
      </w:tblGrid>
      <w:tr>
        <w:trPr/>
        <w:tc>
          <w:tcPr>
            <w:tcBorders/>
            <w:textDirection w:val="lrTb"/>
            <w:noWrap w:val="false"/>
          </w:tcPr>
          <w:p>
            <w:pPr>
              <w:pStyle w:val="907"/>
              <w:pBdr/>
              <w:spacing/>
              <w:ind/>
              <w:jc w:val="center"/>
              <w:rPr/>
            </w:pPr>
            <w:r/>
            <w:bookmarkStart w:id="92" w:name="fig-lca-ht-ws"/>
            <w:r>
              <mc:AlternateContent>
                <mc:Choice Requires="wpg">
                  <w:drawing>
                    <wp:inline xmlns:wp="http://schemas.openxmlformats.org/drawingml/2006/wordprocessingDrawing" distT="0" distB="0" distL="0" distR="0">
                      <wp:extent cx="5943600" cy="4457699"/>
                      <wp:effectExtent l="0" t="0" r="0" b="0"/>
                      <wp:docPr id="11" name="Pictur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descr="../../analysis/lidar-processing/figs/voxrs/scatter/WITH_TREEWELLS_traj_angle_and_wind_phiby_1_thetaby_2_traj_angle_wind_speed_vs_cowplot_lca_and_inc_w_mods_mean_sd_23_072.png"/>
                              <pic:cNvPicPr>
                                <a:picLocks noChangeAspect="1" noChangeArrowheads="1"/>
                              </pic:cNvPicPr>
                              <pic:nvPr/>
                            </pic:nvPicPr>
                            <pic:blipFill>
                              <a:blip r:embed="rId21"/>
                              <a:stretch/>
                            </pic:blipFill>
                            <pic:spPr bwMode="auto">
                              <a:xfrm>
                                <a:off x="0" y="0"/>
                                <a:ext cx="5943600" cy="4457699"/>
                              </a:xfrm>
                              <a:prstGeom prst="rect">
                                <a:avLst/>
                              </a:prstGeom>
                              <a:noFill/>
                              <a:ln w="9525">
                                <a:noFill/>
                                <a:headEnd/>
                                <a:tailEnd/>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 o:spid="_x0000_s10" type="#_x0000_t75" style="width:468.00pt;height:351.00pt;mso-wrap-distance-left:0.00pt;mso-wrap-distance-top:0.00pt;mso-wrap-distance-right:0.00pt;mso-wrap-distance-bottom:0.00pt;z-index:1;" stroked="f" strokeweight="0.75pt">
                      <v:imagedata r:id="rId21" o:title=""/>
                      <o:lock v:ext="edit" rotation="t"/>
                    </v:shape>
                  </w:pict>
                </mc:Fallback>
              </mc:AlternateContent>
            </w:r>
            <w:r/>
          </w:p>
          <w:p>
            <w:pPr>
              <w:pBdr/>
              <w:spacing w:before="200"/>
              <w:ind/>
              <w:jc w:val="left"/>
              <w:rPr/>
            </w:pPr>
            <w:r>
              <w:t xml:space="preserve">Figure 11: Plots showing the relationship between hydrometeor trajectory angle (left) and wind speed (right) with mean plot-wide snow-leaf contact area,</w:t>
            </w:r>
            <w:r>
              <w:t xml:space="preserve"> </w:t>
            </w:r>
            <m:oMath>
              <m:sSub>
                <m:sSubPr>
                  <m:ctrlPr/>
                </m:sSubPr>
                <m:e>
                  <m:r>
                    <m:rPr/>
                    <m:t>C</m:t>
                  </m:r>
                </m:e>
                <m:sub>
                  <m:r>
                    <m:rPr/>
                    <m:t>p</m:t>
                  </m:r>
                </m:sub>
              </m:sSub>
            </m:oMath>
            <w:r>
              <w:t xml:space="preserve"> </w:t>
            </w:r>
            <w:r>
              <w:t xml:space="preserve">(top row) and the increase in mean plot-wide</w:t>
            </w:r>
            <w:r>
              <w:t xml:space="preserve"> </w:t>
            </w:r>
            <m:oMath>
              <m:sSub>
                <m:sSubPr>
                  <m:ctrlPr/>
                </m:sSubPr>
                <m:e>
                  <m:r>
                    <m:rPr/>
                    <m:t>C</m:t>
                  </m:r>
                </m:e>
                <m:sub>
                  <m:r>
                    <m:rPr/>
                    <m:t>p</m:t>
                  </m:r>
                </m:sub>
              </m:sSub>
            </m:oMath>
            <w:r>
              <w:t xml:space="preserve">, i.e.,</w:t>
            </w:r>
            <w:r>
              <w:t xml:space="preserve"> </w:t>
            </w:r>
            <m:oMath>
              <m:sSub>
                <m:sSubPr>
                  <m:ctrlPr/>
                </m:sSubPr>
                <m:e>
                  <m:r>
                    <m:rPr/>
                    <m:t>C</m:t>
                  </m:r>
                </m:e>
                <m:sub>
                  <m:r>
                    <m:rPr/>
                    <m:t>p</m:t>
                  </m:r>
                </m:sub>
              </m:sSub>
              <m:r>
                <m:rPr>
                  <m:sty m:val="p"/>
                </m:rPr>
                <m:t>−</m:t>
              </m:r>
              <m:sSub>
                <m:sSubPr>
                  <m:ctrlPr/>
                </m:sSubPr>
                <m:e>
                  <m:r>
                    <m:rPr/>
                    <m:t>C</m:t>
                  </m:r>
                </m:e>
                <m:sub>
                  <m:r>
                    <m:rPr/>
                    <m:t>c</m:t>
                  </m:r>
                </m:sub>
              </m:sSub>
            </m:oMath>
            <w:r>
              <w:t xml:space="preserve"> </w:t>
            </w:r>
            <w:r>
              <w:t xml:space="preserve">(bottom row). Simulated hydrometeor trajectory angle is measured as degrees from zenith. Simulated wind speed was calculated as a function of hydrometeor trajectory angle by rearranging</w:t>
            </w:r>
            <w:r>
              <w:t xml:space="preserve"> </w:t>
            </w:r>
            <w:hyperlink w:tooltip="#eq-ta" w:anchor="eq-ta" w:history="1">
              <w:r>
                <w:rPr>
                  <w:rStyle w:val="861"/>
                </w:rPr>
                <w:t xml:space="preserve">Equation 4</w:t>
              </w:r>
            </w:hyperlink>
            <w:r>
              <w:t xml:space="preserve"> </w:t>
            </w:r>
            <w:r>
              <w:t xml:space="preserve">and an observed event hydrometeor velocity of 0.9 m s</w:t>
            </w:r>
            <w:r>
              <w:rPr>
                <w:vertAlign w:val="superscript"/>
              </w:rPr>
              <w:t xml:space="preserve">-1</w:t>
            </w:r>
            <w:r>
              <w:t xml:space="preserve">. The solid lines (VoxRS) represent the mean</w:t>
            </w:r>
            <w:r>
              <w:t xml:space="preserve"> </w:t>
            </w:r>
            <m:oMath>
              <m:sSub>
                <m:sSubPr>
                  <m:ctrlPr/>
                </m:sSubPr>
                <m:e>
                  <m:r>
                    <m:rPr/>
                    <m:t>C</m:t>
                  </m:r>
                </m:e>
                <m:sub>
                  <m:r>
                    <m:rPr/>
                    <m:t>p</m:t>
                  </m:r>
                </m:sub>
              </m:sSub>
            </m:oMath>
            <w:r>
              <w:t xml:space="preserve"> </w:t>
            </w:r>
            <w:r>
              <w:t xml:space="preserve">(top) or increase in mean</w:t>
            </w:r>
            <w:r>
              <w:t xml:space="preserve"> </w:t>
            </w:r>
            <m:oMath>
              <m:sSub>
                <m:sSubPr>
                  <m:ctrlPr/>
                </m:sSubPr>
                <m:e>
                  <m:r>
                    <m:rPr/>
                    <m:t>C</m:t>
                  </m:r>
                </m:e>
                <m:sub>
                  <m:r>
                    <m:rPr/>
                    <m:t>p</m:t>
                  </m:r>
                </m:sub>
              </m:sSub>
            </m:oMath>
            <w:r>
              <w:t xml:space="preserve"> </w:t>
            </w:r>
            <w:r>
              <w:t xml:space="preserve">(bottom) for a</w:t>
            </w:r>
            <w:r>
              <w:t xml:space="preserve"> single zenith angle observed from VoxRS across all grid cells for each forest plot and across all azimuth angles. The shaded area represents 1 standard deviation above and below the observed VoxRS mean. The dashed lines (Fitted) represent predictions from</w:t>
            </w:r>
            <w:r>
              <w:t xml:space="preserve"> </w:t>
            </w:r>
            <w:hyperlink w:tooltip="#eq-lca-ac" w:anchor="eq-lca-ac" w:history="1">
              <w:r>
                <w:rPr>
                  <w:rStyle w:val="861"/>
                </w:rPr>
                <w:t xml:space="preserve">Equation 10</w:t>
              </w:r>
            </w:hyperlink>
            <w:r>
              <w:t xml:space="preserve"> </w:t>
            </w:r>
            <w:r>
              <w:t xml:space="preserve">(top) and</w:t>
            </w:r>
            <w:r>
              <w:t xml:space="preserve"> </w:t>
            </w:r>
            <w:hyperlink w:tooltip="#eq-lca-inc" w:anchor="eq-lca-inc" w:history="1">
              <w:r>
                <w:rPr>
                  <w:rStyle w:val="861"/>
                </w:rPr>
                <w:t xml:space="preserve">Equation 11</w:t>
              </w:r>
            </w:hyperlink>
            <w:r>
              <w:t xml:space="preserve"> </w:t>
            </w:r>
            <w:r>
              <w:t xml:space="preserve">(bottom). The dotted lines (HP98) represent the predictions from Equation 10 in</w:t>
            </w:r>
            <w:r>
              <w:t xml:space="preserve"> </w:t>
            </w:r>
            <w:r>
              <w:t xml:space="preserve">Hedstrom &amp; Pomeroy (1998)</w:t>
            </w:r>
            <w:r>
              <w:t xml:space="preserve">. A forested downwind distance of 100 m was used for the HP98 calculation. The line colour represents the forest plot, FT (black) and PWL (red)</w:t>
            </w:r>
            <w:bookmarkEnd w:id="92"/>
            <w:r/>
          </w:p>
        </w:tc>
      </w:tr>
    </w:tbl>
    <w:p>
      <w:pPr>
        <w:pStyle w:val="854"/>
        <w:pBdr/>
        <w:spacing/>
        <w:ind/>
        <w:rPr/>
      </w:pPr>
      <w:r>
        <w:t xml:space="preserve">A function is proposed here that calculates plot scale leaf contact area,</w:t>
      </w:r>
      <w:r>
        <w:t xml:space="preserve"> </w:t>
      </w:r>
      <m:oMath>
        <m:sSub>
          <m:sSubPr>
            <m:ctrlPr/>
          </m:sSubPr>
          <m:e>
            <m:r>
              <m:rPr/>
              <m:t>C</m:t>
            </m:r>
          </m:e>
          <m:sub>
            <m:r>
              <m:rPr/>
              <m:t>p</m:t>
            </m:r>
          </m:sub>
        </m:sSub>
      </m:oMath>
      <w:r>
        <w:t xml:space="preserve"> </w:t>
      </w:r>
      <w:r>
        <w:t xml:space="preserve">(-):</w:t>
      </w:r>
      <w:r/>
    </w:p>
    <w:p>
      <w:pPr>
        <w:pStyle w:val="854"/>
        <w:pBdr/>
        <w:spacing/>
        <w:ind/>
        <w:rPr/>
      </w:pPr>
      <w:r/>
      <w:bookmarkStart w:id="93" w:name="eq-lca-ac"/>
      <w:r/>
      <m:oMathPara>
        <m:oMathParaPr>
          <m:jc m:val="center"/>
        </m:oMathParaPr>
        <m:oMath>
          <m:sSub>
            <m:sSubPr>
              <m:ctrlPr/>
            </m:sSubPr>
            <m:e>
              <m:r>
                <m:rPr/>
                <m:t>C</m:t>
              </m:r>
            </m:e>
            <m:sub>
              <m:r>
                <m:rPr/>
                <m:t>p</m:t>
              </m:r>
            </m:sub>
          </m:sSub>
          <m:r>
            <m:rPr>
              <m:sty m:val="p"/>
            </m:rPr>
            <m:t>=</m:t>
          </m:r>
          <m:sSub>
            <m:sSubPr>
              <m:ctrlPr/>
            </m:sSubPr>
            <m:e>
              <m:r>
                <m:rPr/>
                <m:t>C</m:t>
              </m:r>
            </m:e>
            <m:sub>
              <m:r>
                <m:rPr/>
                <m:t>c</m:t>
              </m:r>
            </m:sub>
          </m:sSub>
          <m:r>
            <m:rPr>
              <m:sty m:val="p"/>
            </m:rPr>
            <m:t>+</m:t>
          </m:r>
          <m:sSub>
            <m:sSubPr>
              <m:ctrlPr/>
            </m:sSubPr>
            <m:e>
              <m:r>
                <m:rPr/>
                <m:t>C</m:t>
              </m:r>
            </m:e>
            <m:sub>
              <m:r>
                <m:rPr/>
                <m:t>i</m:t>
              </m:r>
              <m:r>
                <m:rPr/>
                <m:t>n</m:t>
              </m:r>
              <m:r>
                <m:rPr/>
                <m:t>c</m:t>
              </m:r>
            </m:sub>
          </m:sSub>
          <m:d>
            <m:dPr>
              <m:begChr m:val="("/>
              <m:endChr m:val=")"/>
              <m:sepChr m:val=""/>
              <m:ctrlPr/>
            </m:dPr>
            <m:e>
              <m:sSub>
                <m:sSubPr>
                  <m:ctrlPr/>
                </m:sSubPr>
                <m:e>
                  <m:r>
                    <m:rPr/>
                    <m:t>θ</m:t>
                  </m:r>
                </m:e>
                <m:sub>
                  <m:r>
                    <m:rPr/>
                    <m:t>h</m:t>
                  </m:r>
                </m:sub>
              </m:sSub>
            </m:e>
          </m:d>
          <m:r>
            <m:rPr/>
            <m:t>  </m:t>
          </m:r>
          <m:d>
            <m:dPr>
              <m:begChr m:val="("/>
              <m:endChr m:val=")"/>
              <m:sepChr m:val=""/>
              <m:ctrlPr/>
            </m:dPr>
            <m:e>
              <m:r>
                <m:rPr/>
                <m:t>10</m:t>
              </m:r>
            </m:e>
          </m:d>
        </m:oMath>
      </m:oMathPara>
      <w:r/>
      <w:bookmarkEnd w:id="93"/>
      <w:r/>
      <w:r/>
    </w:p>
    <w:p>
      <w:pPr>
        <w:pStyle w:val="906"/>
        <w:pBdr/>
        <w:spacing/>
        <w:ind/>
        <w:rPr/>
      </w:pPr>
      <w:r>
        <w:t xml:space="preserve">where,</w:t>
      </w:r>
      <w:r>
        <w:t xml:space="preserve"> </w:t>
      </w:r>
      <m:oMath>
        <m:sSub>
          <m:sSubPr>
            <m:ctrlPr/>
          </m:sSubPr>
          <m:e>
            <m:r>
              <m:rPr/>
              <m:t>C</m:t>
            </m:r>
          </m:e>
          <m:sub>
            <m:r>
              <m:rPr/>
              <m:t>i</m:t>
            </m:r>
            <m:r>
              <m:rPr/>
              <m:t>n</m:t>
            </m:r>
            <m:r>
              <m:rPr/>
              <m:t>c</m:t>
            </m:r>
          </m:sub>
        </m:sSub>
      </m:oMath>
      <w:r>
        <w:t xml:space="preserve"> </w:t>
      </w:r>
      <w:r>
        <w:t xml:space="preserve">is the increase in leaf contact area from</w:t>
      </w:r>
      <w:r>
        <w:t xml:space="preserve"> </w:t>
      </w:r>
      <m:oMath>
        <m:sSub>
          <m:sSubPr>
            <m:ctrlPr/>
          </m:sSubPr>
          <m:e>
            <m:r>
              <m:rPr/>
              <m:t>C</m:t>
            </m:r>
          </m:e>
          <m:sub>
            <m:r>
              <m:rPr/>
              <m:t>c</m:t>
            </m:r>
          </m:sub>
        </m:sSub>
      </m:oMath>
      <w:r>
        <w:t xml:space="preserve"> </w:t>
      </w:r>
      <w:r>
        <w:t xml:space="preserve">which is a function of the zenith angle (hydrometeor trajectory) of interest. To estimate</w:t>
      </w:r>
      <w:r>
        <w:t xml:space="preserve"> </w:t>
      </w:r>
      <m:oMath>
        <m:sSub>
          <m:sSubPr>
            <m:ctrlPr/>
          </m:sSubPr>
          <m:e>
            <m:r>
              <m:rPr/>
              <m:t>C</m:t>
            </m:r>
          </m:e>
          <m:sub>
            <m:r>
              <m:rPr/>
              <m:t>i</m:t>
            </m:r>
            <m:r>
              <m:rPr/>
              <m:t>n</m:t>
            </m:r>
            <m:r>
              <m:rPr/>
              <m:t>c</m:t>
            </m:r>
          </m:sub>
        </m:sSub>
      </m:oMath>
      <w:r>
        <w:t xml:space="preserve"> </w:t>
      </w:r>
      <w:r>
        <w:t xml:space="preserve">a non-linear least squares regression using a logistic function forced through the origin was fit to the VoxRS measurements at FT and PWL for simulated hydrometeor trajectory angles (see dashed lines in bottom row of</w:t>
      </w:r>
      <w:r>
        <w:t xml:space="preserve"> </w:t>
      </w:r>
      <w:hyperlink w:tooltip="#fig-lca-ht-ws" w:anchor="fig-lca-ht-ws" w:history="1">
        <w:r>
          <w:rPr>
            <w:rStyle w:val="861"/>
          </w:rPr>
          <w:t xml:space="preserve">Figure 11</w:t>
        </w:r>
      </w:hyperlink>
      <w:r>
        <w:t xml:space="preserve">). The logistic function used predict</w:t>
      </w:r>
      <w:r>
        <w:t xml:space="preserve"> </w:t>
      </w:r>
      <m:oMath>
        <m:sSub>
          <m:sSubPr>
            <m:ctrlPr/>
          </m:sSubPr>
          <m:e>
            <m:r>
              <m:rPr/>
              <m:t>C</m:t>
            </m:r>
          </m:e>
          <m:sub>
            <m:r>
              <m:rPr/>
              <m:t>i</m:t>
            </m:r>
            <m:r>
              <m:rPr/>
              <m:t>n</m:t>
            </m:r>
            <m:r>
              <m:rPr/>
              <m:t>c</m:t>
            </m:r>
          </m:sub>
        </m:sSub>
      </m:oMath>
      <w:r>
        <w:t xml:space="preserve"> </w:t>
      </w:r>
      <w:r>
        <w:t xml:space="preserve">as a function of</w:t>
      </w:r>
      <w:r>
        <w:t xml:space="preserve"> </w:t>
      </w:r>
      <m:oMath>
        <m:sSub>
          <m:sSubPr>
            <m:ctrlPr/>
          </m:sSubPr>
          <m:e>
            <m:r>
              <m:rPr/>
              <m:t>θ</m:t>
            </m:r>
          </m:e>
          <m:sub>
            <m:r>
              <m:rPr/>
              <m:t>h</m:t>
            </m:r>
          </m:sub>
        </m:sSub>
      </m:oMath>
      <w:r>
        <w:t xml:space="preserve"> </w:t>
      </w:r>
      <w:r>
        <w:t xml:space="preserve">is:</w:t>
      </w:r>
      <w:r/>
    </w:p>
    <w:p>
      <w:pPr>
        <w:pStyle w:val="854"/>
        <w:pBdr/>
        <w:spacing/>
        <w:ind/>
        <w:rPr/>
      </w:pPr>
      <w:r/>
      <w:bookmarkStart w:id="94" w:name="eq-lca-inc"/>
      <w:r/>
      <m:oMathPara>
        <m:oMathParaPr>
          <m:jc m:val="center"/>
        </m:oMathParaPr>
        <m:oMath>
          <m:sSub>
            <m:sSubPr>
              <m:ctrlPr/>
            </m:sSubPr>
            <m:e>
              <m:r>
                <m:rPr/>
                <m:t>C</m:t>
              </m:r>
            </m:e>
            <m:sub>
              <m:r>
                <m:rPr/>
                <m:t>i</m:t>
              </m:r>
              <m:r>
                <m:rPr/>
                <m:t>n</m:t>
              </m:r>
              <m:r>
                <m:rPr/>
                <m:t>c</m:t>
              </m:r>
            </m:sub>
          </m:sSub>
          <m:r>
            <m:rPr>
              <m:sty m:val="p"/>
            </m:rPr>
            <m:t>=</m:t>
          </m:r>
          <m:d>
            <m:dPr>
              <m:begChr m:val="("/>
              <m:endChr m:val=")"/>
              <m:sepChr m:val=""/>
              <m:ctrlPr/>
            </m:dPr>
            <m:e>
              <m:f>
                <m:fPr>
                  <m:ctrlPr/>
                </m:fPr>
                <m:num>
                  <m:sSubSup>
                    <m:sSubSupPr>
                      <m:alnScr m:val="off"/>
                      <m:ctrlPr/>
                    </m:sSubSupPr>
                    <m:e>
                      <m:r>
                        <m:rPr/>
                        <m:t>C</m:t>
                      </m:r>
                    </m:e>
                    <m:sub>
                      <m:r>
                        <m:rPr/>
                        <m:t>i</m:t>
                      </m:r>
                      <m:r>
                        <m:rPr/>
                        <m:t>n</m:t>
                      </m:r>
                      <m:r>
                        <m:rPr/>
                        <m:t>c</m:t>
                      </m:r>
                    </m:sub>
                    <m:sup>
                      <m:r>
                        <m:rPr/>
                        <m:t>m</m:t>
                      </m:r>
                      <m:r>
                        <m:rPr/>
                        <m:t>a</m:t>
                      </m:r>
                      <m:r>
                        <m:rPr/>
                        <m:t>x</m:t>
                      </m:r>
                    </m:sup>
                  </m:sSubSup>
                </m:num>
                <m:den>
                  <m:r>
                    <m:rPr/>
                    <m:t>1</m:t>
                  </m:r>
                  <m:r>
                    <m:rPr>
                      <m:sty m:val="p"/>
                    </m:rPr>
                    <m:t>+</m:t>
                  </m:r>
                  <m:sSup>
                    <m:sSupPr>
                      <m:ctrlPr/>
                    </m:sSupPr>
                    <m:e>
                      <m:r>
                        <m:rPr/>
                        <m:t>e</m:t>
                      </m:r>
                    </m:e>
                    <m:sup>
                      <m:d>
                        <m:dPr>
                          <m:begChr m:val="("/>
                          <m:endChr m:val=")"/>
                          <m:sepChr m:val=""/>
                          <m:ctrlPr/>
                        </m:dPr>
                        <m:e>
                          <m:f>
                            <m:fPr>
                              <m:ctrlPr/>
                            </m:fPr>
                            <m:num>
                              <m:sSub>
                                <m:sSubPr>
                                  <m:ctrlPr/>
                                </m:sSubPr>
                                <m:e>
                                  <m:r>
                                    <m:rPr/>
                                    <m:t>θ</m:t>
                                  </m:r>
                                </m:e>
                                <m:sub>
                                  <m:r>
                                    <m:rPr/>
                                    <m:t>0</m:t>
                                  </m:r>
                                </m:sub>
                              </m:sSub>
                              <m:r>
                                <m:rPr>
                                  <m:sty m:val="p"/>
                                </m:rPr>
                                <m:t>−</m:t>
                              </m:r>
                              <m:sSub>
                                <m:sSubPr>
                                  <m:ctrlPr/>
                                </m:sSubPr>
                                <m:e>
                                  <m:r>
                                    <m:rPr/>
                                    <m:t>θ</m:t>
                                  </m:r>
                                </m:e>
                                <m:sub>
                                  <m:r>
                                    <m:rPr/>
                                    <m:t>h</m:t>
                                  </m:r>
                                </m:sub>
                              </m:sSub>
                            </m:num>
                            <m:den>
                              <m:r>
                                <m:rPr>
                                  <m:nor m:val="on"/>
                                  <m:sty m:val="p"/>
                                </m:rPr>
                                <m:t>k</m:t>
                              </m:r>
                            </m:den>
                          </m:f>
                        </m:e>
                      </m:d>
                    </m:sup>
                  </m:sSup>
                </m:den>
              </m:f>
              <m:r>
                <m:rPr>
                  <m:sty m:val="p"/>
                </m:rPr>
                <m:t>−</m:t>
              </m:r>
              <m:f>
                <m:fPr>
                  <m:ctrlPr/>
                </m:fPr>
                <m:num>
                  <m:sSubSup>
                    <m:sSubSupPr>
                      <m:alnScr m:val="off"/>
                      <m:ctrlPr/>
                    </m:sSubSupPr>
                    <m:e>
                      <m:r>
                        <m:rPr/>
                        <m:t>C</m:t>
                      </m:r>
                    </m:e>
                    <m:sub>
                      <m:r>
                        <m:rPr/>
                        <m:t>i</m:t>
                      </m:r>
                      <m:r>
                        <m:rPr/>
                        <m:t>n</m:t>
                      </m:r>
                      <m:r>
                        <m:rPr/>
                        <m:t>c</m:t>
                      </m:r>
                    </m:sub>
                    <m:sup>
                      <m:r>
                        <m:rPr/>
                        <m:t>m</m:t>
                      </m:r>
                      <m:r>
                        <m:rPr/>
                        <m:t>a</m:t>
                      </m:r>
                      <m:r>
                        <m:rPr/>
                        <m:t>x</m:t>
                      </m:r>
                    </m:sup>
                  </m:sSubSup>
                </m:num>
                <m:den>
                  <m:r>
                    <m:rPr/>
                    <m:t>1</m:t>
                  </m:r>
                  <m:r>
                    <m:rPr>
                      <m:sty m:val="p"/>
                    </m:rPr>
                    <m:t>+</m:t>
                  </m:r>
                  <m:sSup>
                    <m:sSupPr>
                      <m:ctrlPr/>
                    </m:sSupPr>
                    <m:e>
                      <m:r>
                        <m:rPr/>
                        <m:t>e</m:t>
                      </m:r>
                    </m:e>
                    <m:sup>
                      <m:d>
                        <m:dPr>
                          <m:begChr m:val="("/>
                          <m:endChr m:val=")"/>
                          <m:sepChr m:val=""/>
                          <m:ctrlPr/>
                        </m:dPr>
                        <m:e>
                          <m:f>
                            <m:fPr>
                              <m:ctrlPr/>
                            </m:fPr>
                            <m:num>
                              <m:sSub>
                                <m:sSubPr>
                                  <m:ctrlPr/>
                                </m:sSubPr>
                                <m:e>
                                  <m:r>
                                    <m:rPr/>
                                    <m:t>θ</m:t>
                                  </m:r>
                                </m:e>
                                <m:sub>
                                  <m:r>
                                    <m:rPr/>
                                    <m:t>0</m:t>
                                  </m:r>
                                </m:sub>
                              </m:sSub>
                            </m:num>
                            <m:den>
                              <m:r>
                                <m:rPr>
                                  <m:nor m:val="on"/>
                                  <m:sty m:val="p"/>
                                </m:rPr>
                                <m:t>k</m:t>
                              </m:r>
                            </m:den>
                          </m:f>
                        </m:e>
                      </m:d>
                    </m:sup>
                  </m:sSup>
                </m:den>
              </m:f>
            </m:e>
          </m:d>
          <m:r>
            <m:rPr/>
            <m:t>  </m:t>
          </m:r>
          <m:d>
            <m:dPr>
              <m:begChr m:val="("/>
              <m:endChr m:val=")"/>
              <m:sepChr m:val=""/>
              <m:ctrlPr/>
            </m:dPr>
            <m:e>
              <m:r>
                <m:rPr/>
                <m:t>11</m:t>
              </m:r>
            </m:e>
          </m:d>
        </m:oMath>
      </m:oMathPara>
      <w:r/>
      <w:bookmarkEnd w:id="94"/>
      <w:r/>
      <w:r/>
    </w:p>
    <w:p>
      <w:pPr>
        <w:pStyle w:val="906"/>
        <w:pBdr/>
        <w:spacing/>
        <w:ind/>
        <w:rPr/>
      </w:pPr>
      <w:r>
        <w:t xml:space="preserve">where</w:t>
      </w:r>
      <w:r>
        <w:t xml:space="preserve"> </w:t>
      </w:r>
      <m:oMath>
        <m:sSubSup>
          <m:sSubSupPr>
            <m:alnScr m:val="off"/>
            <m:ctrlPr/>
          </m:sSubSupPr>
          <m:e>
            <m:r>
              <m:rPr/>
              <m:t>C</m:t>
            </m:r>
          </m:e>
          <m:sub>
            <m:r>
              <m:rPr/>
              <m:t>i</m:t>
            </m:r>
            <m:r>
              <m:rPr/>
              <m:t>n</m:t>
            </m:r>
            <m:r>
              <m:rPr/>
              <m:t>c</m:t>
            </m:r>
          </m:sub>
          <m:sup>
            <m:r>
              <m:rPr/>
              <m:t>m</m:t>
            </m:r>
            <m:r>
              <m:rPr/>
              <m:t>a</m:t>
            </m:r>
            <m:r>
              <m:rPr/>
              <m:t>x</m:t>
            </m:r>
          </m:sup>
        </m:sSubSup>
      </m:oMath>
      <w:r>
        <w:t xml:space="preserve"> </w:t>
      </w:r>
      <w:r>
        <w:t xml:space="preserve">is the maximum value of</w:t>
      </w:r>
      <w:r>
        <w:t xml:space="preserve"> </w:t>
      </w:r>
      <m:oMath>
        <m:sSub>
          <m:sSubPr>
            <m:ctrlPr/>
          </m:sSubPr>
          <m:e>
            <m:r>
              <m:rPr/>
              <m:t>C</m:t>
            </m:r>
          </m:e>
          <m:sub>
            <m:r>
              <m:rPr/>
              <m:t>i</m:t>
            </m:r>
            <m:r>
              <m:rPr/>
              <m:t>n</m:t>
            </m:r>
            <m:r>
              <m:rPr/>
              <m:t>c</m:t>
            </m:r>
          </m:sub>
        </m:sSub>
      </m:oMath>
      <w:r>
        <w:t xml:space="preserve">,</w:t>
      </w:r>
      <w:r>
        <w:t xml:space="preserve"> </w:t>
      </w:r>
      <m:oMath>
        <m:sSub>
          <m:sSubPr>
            <m:ctrlPr/>
          </m:sSubPr>
          <m:e>
            <m:r>
              <m:rPr/>
              <m:t>θ</m:t>
            </m:r>
          </m:e>
          <m:sub>
            <m:r>
              <m:rPr/>
              <m:t>0</m:t>
            </m:r>
          </m:sub>
        </m:sSub>
      </m:oMath>
      <w:r>
        <w:t xml:space="preserve"> </w:t>
      </w:r>
      <w:r>
        <w:t xml:space="preserve">is the x value of the sigmoid midpoint and</w:t>
      </w:r>
      <w:r>
        <w:t xml:space="preserve"> </w:t>
      </w:r>
      <m:oMath>
        <m:r>
          <m:rPr/>
          <m:t>k</m:t>
        </m:r>
      </m:oMath>
      <w:r>
        <w:t xml:space="preserve"> </w:t>
      </w:r>
      <w:r>
        <w:t xml:space="preserve">is the logistic growth rate or steepness of the curve.</w:t>
      </w:r>
      <w:r/>
    </w:p>
    <w:p>
      <w:pPr>
        <w:pStyle w:val="854"/>
        <w:pBdr/>
        <w:spacing/>
        <w:ind/>
        <w:rPr/>
      </w:pPr>
      <w:r>
        <w:t xml:space="preserve">The resulting coefficients for</w:t>
      </w:r>
      <w:r>
        <w:t xml:space="preserve"> </w:t>
      </w:r>
      <m:oMath>
        <m:r>
          <m:rPr/>
          <m:t>L</m:t>
        </m:r>
        <m:r>
          <m:rPr/>
          <m:t>C</m:t>
        </m:r>
        <m:sSub>
          <m:sSubPr>
            <m:ctrlPr/>
          </m:sSubPr>
          <m:e>
            <m:r>
              <m:rPr/>
              <m:t>A</m:t>
            </m:r>
          </m:e>
          <m:sub>
            <m:r>
              <m:rPr/>
              <m:t>m</m:t>
            </m:r>
            <m:r>
              <m:rPr/>
              <m:t>a</m:t>
            </m:r>
            <m:r>
              <m:rPr/>
              <m:t>x</m:t>
            </m:r>
          </m:sub>
        </m:sSub>
      </m:oMath>
      <w:r>
        <w:t xml:space="preserve">,</w:t>
      </w:r>
      <w:r>
        <w:t xml:space="preserve"> </w:t>
      </w:r>
      <m:oMath>
        <m:sSub>
          <m:sSubPr>
            <m:ctrlPr/>
          </m:sSubPr>
          <m:e>
            <m:r>
              <m:rPr/>
              <m:t>θ</m:t>
            </m:r>
          </m:e>
          <m:sub>
            <m:r>
              <m:rPr/>
              <m:t>0</m:t>
            </m:r>
          </m:sub>
        </m:sSub>
      </m:oMath>
      <w:r>
        <w:t xml:space="preserve"> </w:t>
      </w:r>
      <w:r>
        <w:t xml:space="preserve">and</w:t>
      </w:r>
      <w:r>
        <w:t xml:space="preserve"> </w:t>
      </w:r>
      <m:oMath>
        <m:r>
          <m:rPr/>
          <m:t>k</m:t>
        </m:r>
      </m:oMath>
      <w:r>
        <w:t xml:space="preserve"> </w:t>
      </w:r>
      <w:r>
        <w:t xml:space="preserve">after the nls fit to the VoxRS dataset 0.381, 46.864 and 25.8 respectively for PWL. For FT the resulting coefficients for</w:t>
      </w:r>
      <w:r>
        <w:t xml:space="preserve"> </w:t>
      </w:r>
      <m:oMath>
        <m:r>
          <m:rPr/>
          <m:t>L</m:t>
        </m:r>
        <m:r>
          <m:rPr/>
          <m:t>C</m:t>
        </m:r>
        <m:sSub>
          <m:sSubPr>
            <m:ctrlPr/>
          </m:sSubPr>
          <m:e>
            <m:r>
              <m:rPr/>
              <m:t>A</m:t>
            </m:r>
          </m:e>
          <m:sub>
            <m:r>
              <m:rPr/>
              <m:t>m</m:t>
            </m:r>
            <m:r>
              <m:rPr/>
              <m:t>a</m:t>
            </m:r>
            <m:r>
              <m:rPr/>
              <m:t>x</m:t>
            </m:r>
          </m:sub>
        </m:sSub>
      </m:oMath>
      <w:r>
        <w:t xml:space="preserve">,</w:t>
      </w:r>
      <w:r>
        <w:t xml:space="preserve"> </w:t>
      </w:r>
      <m:oMath>
        <m:sSub>
          <m:sSubPr>
            <m:ctrlPr/>
          </m:sSubPr>
          <m:e>
            <m:r>
              <m:rPr/>
              <m:t>θ</m:t>
            </m:r>
          </m:e>
          <m:sub>
            <m:r>
              <m:rPr/>
              <m:t>0</m:t>
            </m:r>
          </m:sub>
        </m:sSub>
      </m:oMath>
      <w:r>
        <w:t xml:space="preserve"> </w:t>
      </w:r>
      <w:r>
        <w:t xml:space="preserve">and</w:t>
      </w:r>
      <w:r>
        <w:t xml:space="preserve"> </w:t>
      </w:r>
      <m:oMath>
        <m:r>
          <m:rPr/>
          <m:t>k</m:t>
        </m:r>
      </m:oMath>
      <w:r>
        <w:t xml:space="preserve"> </w:t>
      </w:r>
      <w:r>
        <w:t xml:space="preserve">from nls were 0.381, 46.864 and 25.8 respectively. A logistic function was selected to model this relationship, as its shape was deemed most appropriate to represent the change in</w:t>
      </w:r>
      <w:r>
        <w:t xml:space="preserve"> </w:t>
      </w:r>
      <m:oMath>
        <m:sSub>
          <m:sSubPr>
            <m:ctrlPr/>
          </m:sSubPr>
          <m:e>
            <m:r>
              <m:rPr/>
              <m:t>C</m:t>
            </m:r>
          </m:e>
          <m:sub>
            <m:r>
              <m:rPr/>
              <m:t>p</m:t>
            </m:r>
          </m:sub>
        </m:sSub>
      </m:oMath>
      <w:r>
        <w:t xml:space="preserve"> </w:t>
      </w:r>
      <w:r>
        <w:t xml:space="preserve">with trajectory angle. This choice reflects the observed slow increase in</w:t>
      </w:r>
      <w:r>
        <w:t xml:space="preserve"> </w:t>
      </w:r>
      <m:oMath>
        <m:sSub>
          <m:sSubPr>
            <m:ctrlPr/>
          </m:sSubPr>
          <m:e>
            <m:r>
              <m:rPr/>
              <m:t>C</m:t>
            </m:r>
          </m:e>
          <m:sub>
            <m:r>
              <m:rPr/>
              <m:t>p</m:t>
            </m:r>
          </m:sub>
        </m:sSub>
      </m:oMath>
      <w:r>
        <w:t xml:space="preserve"> </w:t>
      </w:r>
      <w:r>
        <w:t xml:space="preserve">at near vertical trajectory angles. The logistic func</w:t>
      </w:r>
      <w:r>
        <w:t xml:space="preserve">tion also captures the non-linear increase at more horizontal trajectory angles, where snowflakes encounter more canopy area in the middle and lower section of individual trees. Additionally, the function effectively represents the gradual leveling</w:t>
      </w:r>
      <w:del w:id="245" w:author="alex" w:date="2024-09-13T04:29:03Z" oouserid="alex">
        <w:r>
          <w:delText xml:space="preserve">levelling</w:delText>
        </w:r>
      </w:del>
      <w:r>
        <w:t xml:space="preserve"> off of</w:t>
      </w:r>
      <w:r>
        <w:t xml:space="preserve"> </w:t>
      </w:r>
      <m:oMath>
        <m:sSub>
          <m:sSubPr>
            <m:ctrlPr/>
          </m:sSubPr>
          <m:e>
            <m:r>
              <m:rPr/>
              <m:t>C</m:t>
            </m:r>
          </m:e>
          <m:sub>
            <m:r>
              <m:rPr/>
              <m:t>p</m:t>
            </m:r>
          </m:sub>
        </m:sSub>
      </m:oMath>
      <w:r>
        <w:t xml:space="preserve"> </w:t>
      </w:r>
      <w:r>
        <w:t xml:space="preserve">as it approaches full coverage (value of one).</w:t>
      </w:r>
      <w:r/>
    </w:p>
    <w:p>
      <w:pPr>
        <w:pStyle w:val="854"/>
        <w:pBdr/>
        <w:spacing/>
        <w:ind/>
        <w:rPr/>
      </w:pPr>
      <w:r>
        <w:t xml:space="preserve">Simulated</w:t>
      </w:r>
      <w:r>
        <w:t xml:space="preserve"> </w:t>
      </w:r>
      <m:oMath>
        <m:sSub>
          <m:sSubPr>
            <m:ctrlPr/>
          </m:sSubPr>
          <m:e>
            <m:r>
              <m:rPr/>
              <m:t>C</m:t>
            </m:r>
          </m:e>
          <m:sub>
            <m:r>
              <m:rPr/>
              <m:t>p</m:t>
            </m:r>
          </m:sub>
        </m:sSub>
      </m:oMath>
      <w:r>
        <w:t xml:space="preserve"> </w:t>
      </w:r>
      <w:r>
        <w:t xml:space="preserve">using</w:t>
      </w:r>
      <w:r>
        <w:t xml:space="preserve"> </w:t>
      </w:r>
      <w:hyperlink w:tooltip="#eq-lca-ac" w:anchor="eq-lca-ac" w:history="1">
        <w:r>
          <w:rPr>
            <w:rStyle w:val="861"/>
          </w:rPr>
          <w:t xml:space="preserve">Equation 10</w:t>
        </w:r>
      </w:hyperlink>
      <w:r>
        <w:t xml:space="preserve"> </w:t>
      </w:r>
      <w:r>
        <w:t xml:space="preserve">is shown in the dashed lines in the top row of</w:t>
      </w:r>
      <w:r>
        <w:t xml:space="preserve"> </w:t>
      </w:r>
      <w:hyperlink w:tooltip="#fig-lca-ht-ws" w:anchor="fig-lca-ht-ws" w:history="1">
        <w:r>
          <w:rPr>
            <w:rStyle w:val="861"/>
          </w:rPr>
          <w:t xml:space="preserve">Figure 11</w:t>
        </w:r>
      </w:hyperlink>
      <w:r>
        <w:t xml:space="preserve"> </w:t>
      </w:r>
      <w:r>
        <w:t xml:space="preserve">and follows closely to the VoxRS measured mean</w:t>
      </w:r>
      <w:r>
        <w:t xml:space="preserve"> </w:t>
      </w:r>
      <m:oMath>
        <m:sSub>
          <m:sSubPr>
            <m:ctrlPr/>
          </m:sSubPr>
          <m:e>
            <m:r>
              <m:rPr/>
              <m:t>C</m:t>
            </m:r>
          </m:e>
          <m:sub>
            <m:r>
              <m:rPr/>
              <m:t>p</m:t>
            </m:r>
          </m:sub>
        </m:sSub>
      </m:oMath>
      <w:r>
        <w:t xml:space="preserve">. Model error statistics shown in</w:t>
      </w:r>
      <w:r>
        <w:t xml:space="preserve"> </w:t>
      </w:r>
      <w:hyperlink w:tooltip="#tbl-lca-mod-err" w:anchor="tbl-lca-mod-err" w:history="1">
        <w:r>
          <w:rPr>
            <w:rStyle w:val="861"/>
          </w:rPr>
          <w:t xml:space="preserve">Table 4</w:t>
        </w:r>
      </w:hyperlink>
      <w:r>
        <w:t xml:space="preserve"> </w:t>
      </w:r>
      <w:r>
        <w:t xml:space="preserve">demonstrate that</w:t>
      </w:r>
      <w:r>
        <w:t xml:space="preserve"> </w:t>
      </w:r>
      <w:hyperlink w:tooltip="#eq-lca-ac" w:anchor="eq-lca-ac" w:history="1">
        <w:r>
          <w:rPr>
            <w:rStyle w:val="861"/>
          </w:rPr>
          <w:t xml:space="preserve">Equation 10</w:t>
        </w:r>
      </w:hyperlink>
      <w:r>
        <w:t xml:space="preserve"> </w:t>
      </w:r>
      <w:r>
        <w:t xml:space="preserve">performed well, with a mean bias and RMSE of 0.001 and 0.0054 respectively for PWL, and -0.0004 and 0.0079 for FT. In contrast,</w:t>
      </w:r>
      <w:r>
        <w:t xml:space="preserve"> </w:t>
      </w:r>
      <w:hyperlink w:tooltip="#tbl-lca-mod-err" w:anchor="tbl-lca-mod-err" w:history="1">
        <w:r>
          <w:rPr>
            <w:rStyle w:val="861"/>
          </w:rPr>
          <w:t xml:space="preserve">Table 4</w:t>
        </w:r>
      </w:hyperlink>
      <w:r>
        <w:t xml:space="preserve"> </w:t>
      </w:r>
      <w:r>
        <w:t xml:space="preserve">reveals that the</w:t>
      </w:r>
      <w:r>
        <w:t xml:space="preserve"> </w:t>
      </w:r>
      <w:r>
        <w:t xml:space="preserve">Hedstrom &amp; Pomeroy (1998)</w:t>
      </w:r>
      <w:r>
        <w:t xml:space="preserve"> </w:t>
      </w:r>
      <w:r>
        <w:t xml:space="preserve">method produced significantly less accurate estimates of</w:t>
      </w:r>
      <w:r>
        <w:t xml:space="preserve"> </w:t>
      </w:r>
      <m:oMath>
        <m:sSub>
          <m:sSubPr>
            <m:ctrlPr/>
          </m:sSubPr>
          <m:e>
            <m:r>
              <m:rPr/>
              <m:t>C</m:t>
            </m:r>
          </m:e>
          <m:sub>
            <m:r>
              <m:rPr/>
              <m:t>p</m:t>
            </m:r>
          </m:sub>
        </m:sSub>
      </m:oMath>
      <w:r>
        <w:t xml:space="preserve">, with a mean bias and RMSE of -0.201 and 0.233 respectively for PWL, and -0.260 and 0.324 for FT.</w:t>
      </w:r>
      <w:r/>
    </w:p>
    <w:p>
      <w:pPr>
        <w:pStyle w:val="854"/>
        <w:pBdr/>
        <w:spacing/>
        <w:ind/>
        <w:rPr/>
      </w:pPr>
      <w:r>
        <w:t xml:space="preserve">The use of</w:t>
      </w:r>
      <w:r>
        <w:t xml:space="preserve"> </w:t>
      </w:r>
      <w:hyperlink w:tooltip="#eq-lca-inc" w:anchor="eq-lca-inc" w:history="1">
        <w:r>
          <w:rPr>
            <w:rStyle w:val="861"/>
          </w:rPr>
          <w:t xml:space="preserve">Equation 11</w:t>
        </w:r>
      </w:hyperlink>
      <w:r>
        <w:t xml:space="preserve"> </w:t>
      </w:r>
      <w:r>
        <w:t xml:space="preserve">requires estimates of</w:t>
      </w:r>
      <w:r>
        <w:t xml:space="preserve"> </w:t>
      </w:r>
      <m:oMath>
        <m:sSub>
          <m:sSubPr>
            <m:ctrlPr/>
          </m:sSubPr>
          <m:e>
            <m:r>
              <m:rPr/>
              <m:t>θ</m:t>
            </m:r>
          </m:e>
          <m:sub>
            <m:r>
              <m:rPr/>
              <m:t>0</m:t>
            </m:r>
          </m:sub>
        </m:sSub>
      </m:oMath>
      <w:r>
        <w:t xml:space="preserve"> </w:t>
      </w:r>
      <w:r>
        <w:t xml:space="preserve">for a snowfall event. The estimated trajectory angle of </w:t>
      </w:r>
      <w:commentRangeStart w:id="2"/>
      <w:r>
        <w:t xml:space="preserve">61.49</w:t>
      </w:r>
      <w:commentRangeEnd w:id="2"/>
      <w:r>
        <w:commentReference w:id="2"/>
      </w:r>
      <w:r>
        <w:t xml:space="preserve">° resulting from the mean wind speed integrated over the canopy height was much higher than the trajectory angle closer to 20° observed in</w:t>
      </w:r>
      <w:r>
        <w:t xml:space="preserve"> </w:t>
      </w:r>
      <w:hyperlink w:tooltip="#fig-hemi-ip-cc" w:anchor="fig-hemi-ip-cc" w:history="1">
        <w:r>
          <w:rPr>
            <w:rStyle w:val="861"/>
          </w:rPr>
          <w:t xml:space="preserve">Figure 9</w:t>
        </w:r>
      </w:hyperlink>
      <w:r>
        <w:t xml:space="preserve">. Based on the wind speed profile in</w:t>
      </w:r>
      <w:r>
        <w:t xml:space="preserve"> </w:t>
      </w:r>
      <w:hyperlink w:tooltip="#fig-wind-profiles" w:anchor="fig-wind-profiles" w:history="1">
        <w:r>
          <w:rPr>
            <w:rStyle w:val="861"/>
          </w:rPr>
          <w:t xml:space="preserve">Figure 7</w:t>
        </w:r>
      </w:hyperlink>
      <w:r>
        <w:t xml:space="preserve"> </w:t>
      </w:r>
      <w:r>
        <w:t xml:space="preserve">a trajectory angle of around 20° would have resulted from a mean wind speed of 0.36 m s</w:t>
      </w:r>
      <w:r>
        <w:rPr>
          <w:vertAlign w:val="superscript"/>
        </w:rPr>
        <w:t xml:space="preserve">-1</w:t>
      </w:r>
      <w:r>
        <w:t xml:space="preserve"> </w:t>
      </w:r>
      <w:r>
        <w:t xml:space="preserve">and 0.34 s</w:t>
      </w:r>
      <w:r>
        <w:rPr>
          <w:vertAlign w:val="superscript"/>
        </w:rPr>
        <w:t xml:space="preserve">-1</w:t>
      </w:r>
      <w:r>
        <w:t xml:space="preserve"> </w:t>
      </w:r>
      <w:r>
        <w:t xml:space="preserve">and a height above the snowpack of 1.32 m and 1.3 m for PWL and FT respectively. Based on the event average snowpack depth at </w:t>
      </w:r>
      <w:r>
        <w:t xml:space="preserve">FT station of 1.47 m, this corresponds to a height above the ground that is 2.79 m and 2.77 m for PWL and FT respectively and fraction of the mean canopy height of 0.27 m and 0.39 as a result of the differing tree heights within two plots. This corresponds</w:t>
      </w:r>
      <w:r>
        <w:t xml:space="preserve"> to roughly one-third the canopy height, based on an average of the two forest plots, to achieve this low wind speed is interpreted to be a result of the conical shape of the needleleaf trees surrounding PWL and FT which have the majority of their canopy v</w:t>
      </w:r>
      <w:r>
        <w:t xml:space="preserve">olume towards the ground. Although the wind speeds were observed to be higher near the top of the canopy, corresponding to higher trajectory angles, the reduced canopy volume at this height results in a smaller impact of these more horizontal trajectories.</w:t>
      </w:r>
      <w:r/>
    </w:p>
    <w:tbl>
      <w:tblPr>
        <w:tblW w:w="5000" w:type="pct"/>
        <w:tblBorders/>
        <w:tblLayout w:type="fixed"/>
        <w:tblLook w:val="0000" w:firstRow="0" w:lastRow="0" w:firstColumn="0" w:lastColumn="0" w:noHBand="0" w:noVBand="0"/>
      </w:tblPr>
      <w:tblGrid>
        <w:gridCol w:w="7920"/>
      </w:tblGrid>
      <w:tr>
        <w:trPr/>
        <w:tc>
          <w:tcPr>
            <w:tcBorders/>
            <w:textDirection w:val="lrTb"/>
            <w:noWrap w:val="false"/>
          </w:tcPr>
          <w:p>
            <w:pPr>
              <w:pBdr/>
              <w:spacing w:before="200"/>
              <w:ind/>
              <w:jc w:val="left"/>
              <w:rPr/>
            </w:pPr>
            <w:r/>
            <w:bookmarkStart w:id="95" w:name="tbl-lca-mod-err"/>
            <w:r>
              <w:t xml:space="preserve">Table 4: Model error statistics calculated for the prediction of leaf contact area from trajectory angle using</w:t>
            </w:r>
            <w:r>
              <w:t xml:space="preserve"> </w:t>
            </w:r>
            <w:hyperlink w:tooltip="#eq-lca-inc" w:anchor="eq-lca-inc" w:history="1">
              <w:r>
                <w:rPr>
                  <w:rStyle w:val="861"/>
                </w:rPr>
                <w:t xml:space="preserve">Equation 11</w:t>
              </w:r>
            </w:hyperlink>
            <w:r>
              <w:t xml:space="preserve"> </w:t>
            </w:r>
            <w:r>
              <w:t xml:space="preserve">(nls) and Equation 10 from</w:t>
            </w:r>
            <w:r>
              <w:t xml:space="preserve"> </w:t>
            </w:r>
            <w:r>
              <w:t xml:space="preserve">Hedstrom &amp; Pomeroy (1998)</w:t>
            </w:r>
            <w:r>
              <w:t xml:space="preserve"> </w:t>
            </w:r>
            <w:r>
              <w:t xml:space="preserve">for the PWL and FT forest plots. Mea</w:t>
            </w:r>
            <w:r>
              <w:t xml:space="preserve">n bias is the difference in the model and observed values, MAE is the mean of the absolute error, RMS Error is the root mean squared error and r^2 is the coefficient of determination. A forested downwind distance of 100 m was used for the HP98 calculation.</w:t>
            </w:r>
            <w:r/>
          </w:p>
          <w:tbl>
            <w:tblPr>
              <w:tblW w:w="0" w:type="auto"/>
              <w:tblBorders/>
              <w:tblLook w:val="0020" w:firstRow="1" w:lastRow="0" w:firstColumn="0" w:lastColumn="0" w:noHBand="0" w:noVBand="0"/>
            </w:tblPr>
            <w:tblGrid>
              <w:gridCol w:w="1320"/>
              <w:gridCol w:w="1320"/>
              <w:gridCol w:w="1320"/>
              <w:gridCol w:w="1320"/>
              <w:gridCol w:w="1320"/>
              <w:gridCol w:w="1320"/>
            </w:tblGrid>
            <w:tr>
              <w:trPr>
                <w:tblHeader/>
              </w:trPr>
              <w:tc>
                <w:tcPr>
                  <w:tcBorders/>
                  <w:textDirection w:val="lrTb"/>
                  <w:noWrap w:val="false"/>
                </w:tcPr>
                <w:p>
                  <w:pPr>
                    <w:pStyle w:val="907"/>
                    <w:pBdr/>
                    <w:spacing/>
                    <w:ind/>
                    <w:jc w:val="center"/>
                    <w:rPr/>
                  </w:pPr>
                  <w:r>
                    <w:t xml:space="preserve">Model</w:t>
                  </w:r>
                  <w:r/>
                </w:p>
              </w:tc>
              <w:tc>
                <w:tcPr>
                  <w:tcBorders/>
                  <w:textDirection w:val="lrTb"/>
                  <w:noWrap w:val="false"/>
                </w:tcPr>
                <w:p>
                  <w:pPr>
                    <w:pStyle w:val="907"/>
                    <w:pBdr/>
                    <w:spacing/>
                    <w:ind/>
                    <w:jc w:val="center"/>
                    <w:rPr/>
                  </w:pPr>
                  <w:r>
                    <w:t xml:space="preserve">Plot</w:t>
                  </w:r>
                  <w:r/>
                </w:p>
              </w:tc>
              <w:tc>
                <w:tcPr>
                  <w:tcBorders/>
                  <w:textDirection w:val="lrTb"/>
                  <w:noWrap w:val="false"/>
                </w:tcPr>
                <w:p>
                  <w:pPr>
                    <w:pStyle w:val="907"/>
                    <w:pBdr/>
                    <w:spacing/>
                    <w:ind/>
                    <w:jc w:val="center"/>
                    <w:rPr/>
                  </w:pPr>
                  <w:r>
                    <w:t xml:space="preserve">Mean Bias</w:t>
                  </w:r>
                  <w:r/>
                </w:p>
              </w:tc>
              <w:tc>
                <w:tcPr>
                  <w:tcBorders/>
                  <w:textDirection w:val="lrTb"/>
                  <w:noWrap w:val="false"/>
                </w:tcPr>
                <w:p>
                  <w:pPr>
                    <w:pStyle w:val="907"/>
                    <w:pBdr/>
                    <w:spacing/>
                    <w:ind/>
                    <w:jc w:val="center"/>
                    <w:rPr/>
                  </w:pPr>
                  <w:r>
                    <w:t xml:space="preserve">MAE</w:t>
                  </w:r>
                  <w:r/>
                </w:p>
              </w:tc>
              <w:tc>
                <w:tcPr>
                  <w:tcBorders/>
                  <w:textDirection w:val="lrTb"/>
                  <w:noWrap w:val="false"/>
                </w:tcPr>
                <w:p>
                  <w:pPr>
                    <w:pStyle w:val="907"/>
                    <w:pBdr/>
                    <w:spacing/>
                    <w:ind/>
                    <w:jc w:val="center"/>
                    <w:rPr/>
                  </w:pPr>
                  <w:r>
                    <w:t xml:space="preserve">RMS Error</w:t>
                  </w:r>
                  <w:r/>
                </w:p>
              </w:tc>
              <w:tc>
                <w:tcPr>
                  <w:tcBorders/>
                  <w:textDirection w:val="lrTb"/>
                  <w:noWrap w:val="false"/>
                </w:tcPr>
                <w:p>
                  <w:pPr>
                    <w:pStyle w:val="907"/>
                    <w:pBdr/>
                    <w:spacing/>
                    <w:ind/>
                    <w:jc w:val="center"/>
                    <w:rPr/>
                  </w:pPr>
                  <w:r>
                    <w:t xml:space="preserve">R^2</w:t>
                  </w:r>
                  <w:r/>
                </w:p>
              </w:tc>
            </w:tr>
            <w:tr>
              <w:trPr/>
              <w:tc>
                <w:tcPr>
                  <w:tcBorders/>
                  <w:textDirection w:val="lrTb"/>
                  <w:noWrap w:val="false"/>
                </w:tcPr>
                <w:p>
                  <w:pPr>
                    <w:pStyle w:val="907"/>
                    <w:pBdr/>
                    <w:spacing/>
                    <w:ind/>
                    <w:jc w:val="center"/>
                    <w:rPr/>
                  </w:pPr>
                  <w:r>
                    <w:t xml:space="preserve">HP98</w:t>
                  </w:r>
                  <w:r/>
                </w:p>
              </w:tc>
              <w:tc>
                <w:tcPr>
                  <w:tcBorders/>
                  <w:textDirection w:val="lrTb"/>
                  <w:noWrap w:val="false"/>
                </w:tcPr>
                <w:p>
                  <w:pPr>
                    <w:pStyle w:val="907"/>
                    <w:pBdr/>
                    <w:spacing/>
                    <w:ind/>
                    <w:jc w:val="center"/>
                    <w:rPr/>
                  </w:pPr>
                  <w:r>
                    <w:t xml:space="preserve">FT</w:t>
                  </w:r>
                  <w:r/>
                </w:p>
              </w:tc>
              <w:tc>
                <w:tcPr>
                  <w:tcBorders/>
                  <w:textDirection w:val="lrTb"/>
                  <w:noWrap w:val="false"/>
                </w:tcPr>
                <w:p>
                  <w:pPr>
                    <w:pStyle w:val="907"/>
                    <w:pBdr/>
                    <w:spacing/>
                    <w:ind/>
                    <w:jc w:val="center"/>
                    <w:rPr/>
                  </w:pPr>
                  <w:r>
                    <w:t xml:space="preserve">-0.0991</w:t>
                  </w:r>
                  <w:r/>
                </w:p>
              </w:tc>
              <w:tc>
                <w:tcPr>
                  <w:tcBorders/>
                  <w:textDirection w:val="lrTb"/>
                  <w:noWrap w:val="false"/>
                </w:tcPr>
                <w:p>
                  <w:pPr>
                    <w:pStyle w:val="907"/>
                    <w:pBdr/>
                    <w:spacing/>
                    <w:ind/>
                    <w:jc w:val="center"/>
                    <w:rPr/>
                  </w:pPr>
                  <w:r>
                    <w:t xml:space="preserve">0.0991</w:t>
                  </w:r>
                  <w:r/>
                </w:p>
              </w:tc>
              <w:tc>
                <w:tcPr>
                  <w:tcBorders/>
                  <w:textDirection w:val="lrTb"/>
                  <w:noWrap w:val="false"/>
                </w:tcPr>
                <w:p>
                  <w:pPr>
                    <w:pStyle w:val="907"/>
                    <w:pBdr/>
                    <w:spacing/>
                    <w:ind/>
                    <w:jc w:val="center"/>
                    <w:rPr/>
                  </w:pPr>
                  <w:r>
                    <w:t xml:space="preserve">0.1212</w:t>
                  </w:r>
                  <w:r/>
                </w:p>
              </w:tc>
              <w:tc>
                <w:tcPr>
                  <w:tcBorders/>
                  <w:textDirection w:val="lrTb"/>
                  <w:noWrap w:val="false"/>
                </w:tcPr>
                <w:p>
                  <w:pPr>
                    <w:pStyle w:val="907"/>
                    <w:pBdr/>
                    <w:spacing/>
                    <w:ind/>
                    <w:jc w:val="center"/>
                    <w:rPr/>
                  </w:pPr>
                  <w:r>
                    <w:t xml:space="preserve">0.7136</w:t>
                  </w:r>
                  <w:r/>
                </w:p>
              </w:tc>
            </w:tr>
            <w:tr>
              <w:trPr/>
              <w:tc>
                <w:tcPr>
                  <w:tcBorders/>
                  <w:textDirection w:val="lrTb"/>
                  <w:noWrap w:val="false"/>
                </w:tcPr>
                <w:p>
                  <w:pPr>
                    <w:pStyle w:val="907"/>
                    <w:pBdr/>
                    <w:spacing/>
                    <w:ind/>
                    <w:jc w:val="center"/>
                    <w:rPr/>
                  </w:pPr>
                  <w:r>
                    <w:t xml:space="preserve">HP98</w:t>
                  </w:r>
                  <w:r/>
                </w:p>
              </w:tc>
              <w:tc>
                <w:tcPr>
                  <w:tcBorders/>
                  <w:textDirection w:val="lrTb"/>
                  <w:noWrap w:val="false"/>
                </w:tcPr>
                <w:p>
                  <w:pPr>
                    <w:pStyle w:val="907"/>
                    <w:pBdr/>
                    <w:spacing/>
                    <w:ind/>
                    <w:jc w:val="center"/>
                    <w:rPr/>
                  </w:pPr>
                  <w:r>
                    <w:t xml:space="preserve">PWL</w:t>
                  </w:r>
                  <w:r/>
                </w:p>
              </w:tc>
              <w:tc>
                <w:tcPr>
                  <w:tcBorders/>
                  <w:textDirection w:val="lrTb"/>
                  <w:noWrap w:val="false"/>
                </w:tcPr>
                <w:p>
                  <w:pPr>
                    <w:pStyle w:val="907"/>
                    <w:pBdr/>
                    <w:spacing/>
                    <w:ind/>
                    <w:jc w:val="center"/>
                    <w:rPr/>
                  </w:pPr>
                  <w:r>
                    <w:t xml:space="preserve">-0.0665</w:t>
                  </w:r>
                  <w:r/>
                </w:p>
              </w:tc>
              <w:tc>
                <w:tcPr>
                  <w:tcBorders/>
                  <w:textDirection w:val="lrTb"/>
                  <w:noWrap w:val="false"/>
                </w:tcPr>
                <w:p>
                  <w:pPr>
                    <w:pStyle w:val="907"/>
                    <w:pBdr/>
                    <w:spacing/>
                    <w:ind/>
                    <w:jc w:val="center"/>
                    <w:rPr/>
                  </w:pPr>
                  <w:r>
                    <w:t xml:space="preserve">0.0767</w:t>
                  </w:r>
                  <w:r/>
                </w:p>
              </w:tc>
              <w:tc>
                <w:tcPr>
                  <w:tcBorders/>
                  <w:textDirection w:val="lrTb"/>
                  <w:noWrap w:val="false"/>
                </w:tcPr>
                <w:p>
                  <w:pPr>
                    <w:pStyle w:val="907"/>
                    <w:pBdr/>
                    <w:spacing/>
                    <w:ind/>
                    <w:jc w:val="center"/>
                    <w:rPr/>
                  </w:pPr>
                  <w:r>
                    <w:t xml:space="preserve">0.0912</w:t>
                  </w:r>
                  <w:r/>
                </w:p>
              </w:tc>
              <w:tc>
                <w:tcPr>
                  <w:tcBorders/>
                  <w:textDirection w:val="lrTb"/>
                  <w:noWrap w:val="false"/>
                </w:tcPr>
                <w:p>
                  <w:pPr>
                    <w:pStyle w:val="907"/>
                    <w:pBdr/>
                    <w:spacing/>
                    <w:ind/>
                    <w:jc w:val="center"/>
                    <w:rPr/>
                  </w:pPr>
                  <w:r>
                    <w:t xml:space="preserve">0.5045</w:t>
                  </w:r>
                  <w:r/>
                </w:p>
              </w:tc>
            </w:tr>
            <w:tr>
              <w:trPr/>
              <w:tc>
                <w:tcPr>
                  <w:tcBorders/>
                  <w:textDirection w:val="lrTb"/>
                  <w:noWrap w:val="false"/>
                </w:tcPr>
                <w:p>
                  <w:pPr>
                    <w:pStyle w:val="907"/>
                    <w:pBdr/>
                    <w:spacing/>
                    <w:ind/>
                    <w:jc w:val="center"/>
                    <w:rPr/>
                  </w:pPr>
                  <w:r>
                    <w:t xml:space="preserve">nls</w:t>
                  </w:r>
                  <w:r/>
                </w:p>
              </w:tc>
              <w:tc>
                <w:tcPr>
                  <w:tcBorders/>
                  <w:textDirection w:val="lrTb"/>
                  <w:noWrap w:val="false"/>
                </w:tcPr>
                <w:p>
                  <w:pPr>
                    <w:pStyle w:val="907"/>
                    <w:pBdr/>
                    <w:spacing/>
                    <w:ind/>
                    <w:jc w:val="center"/>
                    <w:rPr/>
                  </w:pPr>
                  <w:r>
                    <w:t xml:space="preserve">FT</w:t>
                  </w:r>
                  <w:r/>
                </w:p>
              </w:tc>
              <w:tc>
                <w:tcPr>
                  <w:tcBorders/>
                  <w:textDirection w:val="lrTb"/>
                  <w:noWrap w:val="false"/>
                </w:tcPr>
                <w:p>
                  <w:pPr>
                    <w:pStyle w:val="907"/>
                    <w:pBdr/>
                    <w:spacing/>
                    <w:ind/>
                    <w:jc w:val="center"/>
                    <w:rPr/>
                  </w:pPr>
                  <w:r>
                    <w:t xml:space="preserve">0.0004</w:t>
                  </w:r>
                  <w:r/>
                </w:p>
              </w:tc>
              <w:tc>
                <w:tcPr>
                  <w:tcBorders/>
                  <w:textDirection w:val="lrTb"/>
                  <w:noWrap w:val="false"/>
                </w:tcPr>
                <w:p>
                  <w:pPr>
                    <w:pStyle w:val="907"/>
                    <w:pBdr/>
                    <w:spacing/>
                    <w:ind/>
                    <w:jc w:val="center"/>
                    <w:rPr/>
                  </w:pPr>
                  <w:r>
                    <w:t xml:space="preserve">0.0013</w:t>
                  </w:r>
                  <w:r/>
                </w:p>
              </w:tc>
              <w:tc>
                <w:tcPr>
                  <w:tcBorders/>
                  <w:textDirection w:val="lrTb"/>
                  <w:noWrap w:val="false"/>
                </w:tcPr>
                <w:p>
                  <w:pPr>
                    <w:pStyle w:val="907"/>
                    <w:pBdr/>
                    <w:spacing/>
                    <w:ind/>
                    <w:jc w:val="center"/>
                    <w:rPr/>
                  </w:pPr>
                  <w:r>
                    <w:t xml:space="preserve">0.0016</w:t>
                  </w:r>
                  <w:r/>
                </w:p>
              </w:tc>
              <w:tc>
                <w:tcPr>
                  <w:tcBorders/>
                  <w:textDirection w:val="lrTb"/>
                  <w:noWrap w:val="false"/>
                </w:tcPr>
                <w:p>
                  <w:pPr>
                    <w:pStyle w:val="907"/>
                    <w:pBdr/>
                    <w:spacing/>
                    <w:ind/>
                    <w:jc w:val="center"/>
                    <w:rPr/>
                  </w:pPr>
                  <w:r>
                    <w:t xml:space="preserve">0.9997</w:t>
                  </w:r>
                  <w:r/>
                </w:p>
              </w:tc>
            </w:tr>
            <w:tr>
              <w:trPr/>
              <w:tc>
                <w:tcPr>
                  <w:tcBorders/>
                  <w:textDirection w:val="lrTb"/>
                  <w:noWrap w:val="false"/>
                </w:tcPr>
                <w:p>
                  <w:pPr>
                    <w:pStyle w:val="907"/>
                    <w:pBdr/>
                    <w:spacing/>
                    <w:ind/>
                    <w:jc w:val="center"/>
                    <w:rPr/>
                  </w:pPr>
                  <w:r>
                    <w:t xml:space="preserve">nls</w:t>
                  </w:r>
                  <w:r/>
                </w:p>
              </w:tc>
              <w:tc>
                <w:tcPr>
                  <w:tcBorders/>
                  <w:textDirection w:val="lrTb"/>
                  <w:noWrap w:val="false"/>
                </w:tcPr>
                <w:p>
                  <w:pPr>
                    <w:pStyle w:val="907"/>
                    <w:pBdr/>
                    <w:spacing/>
                    <w:ind/>
                    <w:jc w:val="center"/>
                    <w:rPr/>
                  </w:pPr>
                  <w:r>
                    <w:t xml:space="preserve">PWL</w:t>
                  </w:r>
                  <w:r/>
                </w:p>
              </w:tc>
              <w:tc>
                <w:tcPr>
                  <w:tcBorders/>
                  <w:textDirection w:val="lrTb"/>
                  <w:noWrap w:val="false"/>
                </w:tcPr>
                <w:p>
                  <w:pPr>
                    <w:pStyle w:val="907"/>
                    <w:pBdr/>
                    <w:spacing/>
                    <w:ind/>
                    <w:jc w:val="center"/>
                    <w:rPr/>
                  </w:pPr>
                  <w:r>
                    <w:t xml:space="preserve">0.0006</w:t>
                  </w:r>
                  <w:r/>
                </w:p>
              </w:tc>
              <w:tc>
                <w:tcPr>
                  <w:tcBorders/>
                  <w:textDirection w:val="lrTb"/>
                  <w:noWrap w:val="false"/>
                </w:tcPr>
                <w:p>
                  <w:pPr>
                    <w:pStyle w:val="907"/>
                    <w:pBdr/>
                    <w:spacing/>
                    <w:ind/>
                    <w:jc w:val="center"/>
                    <w:rPr/>
                  </w:pPr>
                  <w:r>
                    <w:t xml:space="preserve">0.0023</w:t>
                  </w:r>
                  <w:r/>
                </w:p>
              </w:tc>
              <w:tc>
                <w:tcPr>
                  <w:tcBorders/>
                  <w:textDirection w:val="lrTb"/>
                  <w:noWrap w:val="false"/>
                </w:tcPr>
                <w:p>
                  <w:pPr>
                    <w:pStyle w:val="907"/>
                    <w:pBdr/>
                    <w:spacing/>
                    <w:ind/>
                    <w:jc w:val="center"/>
                    <w:rPr/>
                  </w:pPr>
                  <w:r>
                    <w:t xml:space="preserve">0.0028</w:t>
                  </w:r>
                  <w:r/>
                </w:p>
              </w:tc>
              <w:tc>
                <w:tcPr>
                  <w:tcBorders/>
                  <w:textDirection w:val="lrTb"/>
                  <w:noWrap w:val="false"/>
                </w:tcPr>
                <w:p>
                  <w:pPr>
                    <w:pStyle w:val="907"/>
                    <w:pBdr/>
                    <w:spacing/>
                    <w:ind/>
                    <w:jc w:val="center"/>
                    <w:rPr/>
                  </w:pPr>
                  <w:r>
                    <w:t xml:space="preserve">0.9991</w:t>
                  </w:r>
                  <w:bookmarkEnd w:id="95"/>
                  <w:r/>
                </w:p>
              </w:tc>
            </w:tr>
          </w:tbl>
          <w:p>
            <w:pPr>
              <w:pBdr/>
              <w:spacing/>
              <w:ind/>
              <w:rPr/>
            </w:pPr>
            <w:r/>
            <w:bookmarkEnd w:id="96"/>
            <w:r/>
          </w:p>
        </w:tc>
      </w:tr>
    </w:tbl>
    <w:p>
      <w:pPr>
        <w:pStyle w:val="844"/>
        <w:pBdr/>
        <w:spacing/>
        <w:ind/>
        <w:rPr/>
      </w:pPr>
      <w:r/>
      <w:bookmarkStart w:id="102" w:name="throughfall-model-performance"/>
      <w:r>
        <w:t xml:space="preserve">4.4 Throughfall Model Performance</w:t>
      </w:r>
      <w:r/>
    </w:p>
    <w:p>
      <w:pPr>
        <w:pStyle w:val="906"/>
        <w:pBdr/>
        <w:spacing/>
        <w:ind/>
        <w:rPr/>
      </w:pPr>
      <w:r>
        <w:t xml:space="preserve">The performance of</w:t>
      </w:r>
      <w:r>
        <w:t xml:space="preserve"> </w:t>
      </w:r>
      <w:hyperlink w:tooltip="#eq-lca-ip" w:anchor="eq-lca-ip" w:history="1">
        <w:r>
          <w:rPr>
            <w:rStyle w:val="861"/>
          </w:rPr>
          <w:t xml:space="preserve">Equation 9</w:t>
        </w:r>
      </w:hyperlink>
      <w:r>
        <w:t xml:space="preserve"> </w:t>
      </w:r>
      <w:r>
        <w:t xml:space="preserve">in estimating event throughfall was assessed for the March 13-14 snowfall event at the plot scale for both FT and PWL. Event throughfall was calculated using</w:t>
      </w:r>
      <w:r>
        <w:t xml:space="preserve"> </w:t>
      </w:r>
      <w:hyperlink w:tooltip="#eq-event-tf" w:anchor="eq-event-tf" w:history="1">
        <w:r>
          <w:rPr>
            <w:rStyle w:val="861"/>
          </w:rPr>
          <w:t xml:space="preserve">Equation 3</w:t>
        </w:r>
      </w:hyperlink>
      <w:r>
        <w:t xml:space="preserve"> </w:t>
      </w:r>
      <w:ins w:id="246" w:author="alex" w:date="2024-09-13T04:31:51Z" oouserid="alex">
        <w:r>
          <w:t xml:space="preserve">with interception efficiency modelled from Equation 9 </w:t>
        </w:r>
      </w:ins>
      <w:r>
        <w:t xml:space="preserve">and integrating </w:t>
      </w:r>
      <w:ins w:id="247" w:author="alex" w:date="2024-09-13T04:31:34Z" oouserid="alex">
        <w:r>
          <w:t xml:space="preserve">q_sf </w:t>
        </w:r>
      </w:ins>
      <w:r>
        <w:t xml:space="preserve">over the event time interval. The mean hydrometeor terminal velocity and total event snowfall was measured at PWL station, and wind speed was determined at height of one-third the mean canopy height using the wind speed profile in</w:t>
      </w:r>
      <w:r>
        <w:t xml:space="preserve"> </w:t>
      </w:r>
      <w:hyperlink w:tooltip="#fig-wind-profiles" w:anchor="fig-wind-profiles" w:history="1">
        <w:r>
          <w:rPr>
            <w:rStyle w:val="861"/>
          </w:rPr>
          <w:t xml:space="preserve">Figure 7</w:t>
        </w:r>
      </w:hyperlink>
      <w:r>
        <w:t xml:space="preserve">. Additional model inputs include</w:t>
      </w:r>
      <w:r>
        <w:t xml:space="preserve"> </w:t>
      </w:r>
      <m:oMath>
        <m:sSub>
          <m:sSubPr>
            <m:ctrlPr/>
          </m:sSubPr>
          <m:e>
            <m:r>
              <m:rPr/>
              <m:t>C</m:t>
            </m:r>
          </m:e>
          <m:sub>
            <m:r>
              <m:rPr/>
              <m:t>c</m:t>
            </m:r>
          </m:sub>
        </m:sSub>
      </m:oMath>
      <w:r>
        <w:t xml:space="preserve">, measured from from UAV-lidar averaged over each forest plot, an</w:t>
      </w:r>
      <w:r>
        <w:t xml:space="preserve"> </w:t>
      </w:r>
      <m:oMath>
        <m:r>
          <m:rPr/>
          <m:t>α</m:t>
        </m:r>
      </m:oMath>
      <w:r>
        <w:t xml:space="preserve"> </w:t>
      </w:r>
      <w:r>
        <w:t xml:space="preserve">value of 1 was chosen based on the close alignment of interception efficiency and</w:t>
      </w:r>
      <w:r>
        <w:t xml:space="preserve"> </w:t>
      </w:r>
      <m:oMath>
        <m:sSub>
          <m:sSubPr>
            <m:ctrlPr/>
          </m:sSubPr>
          <m:e>
            <m:r>
              <m:rPr/>
              <m:t>C</m:t>
            </m:r>
          </m:e>
          <m:sub>
            <m:r>
              <m:rPr/>
              <m:t>c</m:t>
            </m:r>
          </m:sub>
        </m:sSub>
      </m:oMath>
      <w:r>
        <w:t xml:space="preserve"> </w:t>
      </w:r>
      <w:r>
        <w:t xml:space="preserve">to the 1:1 line in</w:t>
      </w:r>
      <w:r>
        <w:t xml:space="preserve"> </w:t>
      </w:r>
      <w:hyperlink w:tooltip="#fig-lca-vs-ip" w:anchor="fig-lca-vs-ip" w:history="1">
        <w:r>
          <w:rPr>
            <w:rStyle w:val="861"/>
          </w:rPr>
          <w:t xml:space="preserve">Figure 10</w:t>
        </w:r>
      </w:hyperlink>
      <w:r>
        <w:t xml:space="preserve">, and the previously defined constants for</w:t>
      </w:r>
      <w:r>
        <w:t xml:space="preserve"> </w:t>
      </w:r>
      <w:hyperlink w:tooltip="#eq-lca-inc" w:anchor="eq-lca-inc" w:history="1">
        <w:r>
          <w:rPr>
            <w:rStyle w:val="861"/>
          </w:rPr>
          <w:t xml:space="preserve">Equation 11</w:t>
        </w:r>
      </w:hyperlink>
      <w:r>
        <w:t xml:space="preserve"> </w:t>
      </w:r>
      <w:r>
        <w:t xml:space="preserve">derived for the PWL and FT plots were incorporated.</w:t>
      </w:r>
      <w:r/>
    </w:p>
    <w:p>
      <w:pPr>
        <w:pStyle w:val="854"/>
        <w:pBdr/>
        <w:spacing/>
        <w:ind/>
        <w:rPr/>
      </w:pPr>
      <w:r>
        <w:t xml:space="preserve">Predicted values of observed and modelled interception efficiency and</w:t>
      </w:r>
      <w:r>
        <w:t xml:space="preserve"> </w:t>
      </w:r>
      <m:oMath>
        <m:r>
          <m:rPr/>
          <m:t>Δ</m:t>
        </m:r>
        <m:r>
          <m:rPr/>
          <m:t>S</m:t>
        </m:r>
        <m:r>
          <m:rPr/>
          <m:t>W</m:t>
        </m:r>
        <m:sSub>
          <m:sSubPr>
            <m:ctrlPr/>
          </m:sSubPr>
          <m:e>
            <m:r>
              <m:rPr/>
              <m:t>E</m:t>
            </m:r>
          </m:e>
          <m:sub>
            <m:r>
              <m:rPr/>
              <m:t>t</m:t>
            </m:r>
            <m:r>
              <m:rPr/>
              <m:t>f</m:t>
            </m:r>
          </m:sub>
        </m:sSub>
      </m:oMath>
      <w:r>
        <w:t xml:space="preserve"> </w:t>
      </w:r>
      <w:r>
        <w:t xml:space="preserve">are shown in</w:t>
      </w:r>
      <w:r>
        <w:t xml:space="preserve"> </w:t>
      </w:r>
      <w:hyperlink w:tooltip="#tbl-vb-plot-err" w:anchor="tbl-vb-plot-err" w:history="1">
        <w:r>
          <w:rPr>
            <w:rStyle w:val="861"/>
          </w:rPr>
          <w:t xml:space="preserve">Table 5</w:t>
        </w:r>
      </w:hyperlink>
      <w:r>
        <w:t xml:space="preserve"> </w:t>
      </w:r>
      <w:r>
        <w:t xml:space="preserve">along with corresponding error statistics.</w:t>
      </w:r>
      <w:r>
        <w:t xml:space="preserve"> </w:t>
      </w:r>
      <w:hyperlink w:tooltip="#fig-event-tf" w:anchor="fig-event-tf" w:history="1">
        <w:r>
          <w:rPr>
            <w:rStyle w:val="861"/>
          </w:rPr>
          <w:t xml:space="preserve">Figure 12</w:t>
        </w:r>
      </w:hyperlink>
      <w:r>
        <w:t xml:space="preserve"> </w:t>
      </w:r>
      <w:r>
        <w:t xml:space="preserve">shows the vector-based model, computed using</w:t>
      </w:r>
      <w:r>
        <w:t xml:space="preserve"> </w:t>
      </w:r>
      <w:hyperlink w:tooltip="#eq-lca-ip" w:anchor="eq-lca-ip" w:history="1">
        <w:r>
          <w:rPr>
            <w:rStyle w:val="861"/>
          </w:rPr>
          <w:t xml:space="preserve">Equation 9</w:t>
        </w:r>
      </w:hyperlink>
      <w:r>
        <w:t xml:space="preserve"> </w:t>
      </w:r>
      <w:r>
        <w:t xml:space="preserve">with</w:t>
      </w:r>
      <w:r>
        <w:t xml:space="preserve"> </w:t>
      </w:r>
      <m:oMath>
        <m:sSub>
          <m:sSubPr>
            <m:ctrlPr/>
          </m:sSubPr>
          <m:e>
            <m:r>
              <m:rPr/>
              <m:t>C</m:t>
            </m:r>
          </m:e>
          <m:sub>
            <m:r>
              <m:rPr/>
              <m:t>p</m:t>
            </m:r>
          </m:sub>
        </m:sSub>
      </m:oMath>
      <w:r>
        <w:t xml:space="preserve"> </w:t>
      </w:r>
      <w:r>
        <w:t xml:space="preserve">adjusted for estimated hydrometeor trajectory angle, closely matches UAV-lidar measurements of throughfall with a positive mean bias of 0.1 kg m</w:t>
      </w:r>
      <w:r>
        <w:rPr>
          <w:vertAlign w:val="superscript"/>
        </w:rPr>
        <w:t xml:space="preserve">-2</w:t>
      </w:r>
      <w:r>
        <w:t xml:space="preserve"> </w:t>
      </w:r>
      <w:r>
        <w:t xml:space="preserve">for PWL and 0.1 kg m</w:t>
      </w:r>
      <w:r>
        <w:rPr>
          <w:vertAlign w:val="superscript"/>
        </w:rPr>
        <w:t xml:space="preserve">-2</w:t>
      </w:r>
      <w:r>
        <w:t xml:space="preserve"> </w:t>
      </w:r>
      <w:r>
        <w:t xml:space="preserve">for FT.</w:t>
      </w:r>
      <w:r>
        <w:t xml:space="preserve"> </w:t>
      </w:r>
      <w:hyperlink w:tooltip="#fig-event-tf" w:anchor="fig-event-tf" w:history="1">
        <w:r>
          <w:rPr>
            <w:rStyle w:val="861"/>
          </w:rPr>
          <w:t xml:space="preserve">Figure 12</w:t>
        </w:r>
      </w:hyperlink>
      <w:r>
        <w:t xml:space="preserve"> </w:t>
      </w:r>
      <w:r>
        <w:t xml:space="preserve">shows the nadir model, computed using</w:t>
      </w:r>
      <w:r>
        <w:t xml:space="preserve"> </w:t>
      </w:r>
      <w:hyperlink w:tooltip="#eq-lca-ip" w:anchor="eq-lca-ip" w:history="1">
        <w:r>
          <w:rPr>
            <w:rStyle w:val="861"/>
          </w:rPr>
          <w:t xml:space="preserve">Equation 9</w:t>
        </w:r>
      </w:hyperlink>
      <w:r>
        <w:t xml:space="preserve"> </w:t>
      </w:r>
      <w:r>
        <w:t xml:space="preserve">and</w:t>
      </w:r>
      <w:r>
        <w:t xml:space="preserve"> </w:t>
      </w:r>
      <m:oMath>
        <m:sSub>
          <m:sSubPr>
            <m:ctrlPr/>
          </m:sSubPr>
          <m:e>
            <m:r>
              <m:rPr/>
              <m:t>C</m:t>
            </m:r>
          </m:e>
          <m:sub>
            <m:r>
              <m:rPr/>
              <m:t>c</m:t>
            </m:r>
          </m:sub>
        </m:sSub>
      </m:oMath>
      <w:r>
        <w:t xml:space="preserve"> </w:t>
      </w:r>
      <w:r>
        <w:t xml:space="preserve">in place of</w:t>
      </w:r>
      <w:r>
        <w:t xml:space="preserve"> </w:t>
      </w:r>
      <m:oMath>
        <m:sSub>
          <m:sSubPr>
            <m:ctrlPr/>
          </m:sSubPr>
          <m:e>
            <m:r>
              <m:rPr/>
              <m:t>C</m:t>
            </m:r>
          </m:e>
          <m:sub>
            <m:r>
              <m:rPr/>
              <m:t>p</m:t>
            </m:r>
          </m:sub>
        </m:sSub>
      </m:oMath>
      <w:r>
        <w:t xml:space="preserve">, over predicted throughfall compared to the UAV-lidar measurements with a negative mean bias of -1.4 kg m</w:t>
      </w:r>
      <w:r>
        <w:rPr>
          <w:vertAlign w:val="superscript"/>
        </w:rPr>
        <w:t xml:space="preserve">-2</w:t>
      </w:r>
      <w:r>
        <w:t xml:space="preserve"> </w:t>
      </w:r>
      <w:r>
        <w:t xml:space="preserve">for PWL and -1.4 kg m</w:t>
      </w:r>
      <w:r>
        <w:rPr>
          <w:vertAlign w:val="superscript"/>
        </w:rPr>
        <w:t xml:space="preserve">-2</w:t>
      </w:r>
      <w:r>
        <w:t xml:space="preserve"> </w:t>
      </w:r>
      <w:r>
        <w:t xml:space="preserve">for FT.</w:t>
      </w:r>
      <w:r>
        <w:t xml:space="preserve"> </w:t>
      </w:r>
      <w:hyperlink w:tooltip="#tbl-vb-plot-err" w:anchor="tbl-vb-plot-err" w:history="1">
        <w:r>
          <w:rPr>
            <w:rStyle w:val="861"/>
          </w:rPr>
          <w:t xml:space="preserve">Table 5</w:t>
        </w:r>
      </w:hyperlink>
      <w:r>
        <w:t xml:space="preserve"> </w:t>
      </w:r>
      <w:r>
        <w:t xml:space="preserve">shows the vector-based model has a very low absolute percent error compared to t</w:t>
      </w:r>
      <w:r>
        <w:t xml:space="preserve">he Nadir model for PWL however for FT there is only slight improvement in absolute error. </w:t>
      </w:r>
      <w:del w:id="248" w:author="alex" w:date="2024-09-13T04:33:13Z" oouserid="alex">
        <w:r>
          <w:delText xml:space="preserve">However</w:delText>
        </w:r>
      </w:del>
      <w:del w:id="249" w:author="alex" w:date="2024-09-13T04:33:17Z" oouserid="alex">
        <w:r>
          <w:delText xml:space="preserve">,</w:delText>
        </w:r>
      </w:del>
      <w:del w:id="250" w:author="alex" w:date="2024-09-13T04:33:16Z" oouserid="alex">
        <w:r>
          <w:delText xml:space="preserve"> t</w:delText>
        </w:r>
      </w:del>
      <w:ins w:id="251" w:author="alex" w:date="2024-09-13T04:33:18Z" oouserid="alex">
        <w:r>
          <w:t xml:space="preserve">T</w:t>
        </w:r>
      </w:ins>
      <w:r>
        <w:t xml:space="preserve">he positive bias</w:t>
      </w:r>
      <w:del w:id="252" w:author="alex" w:date="2024-09-13T04:33:28Z" oouserid="alex">
        <w:r>
          <w:delText xml:space="preserve"> was </w:delText>
        </w:r>
      </w:del>
      <w:r>
        <w:t xml:space="preserve">observed for the vector-based model was expected and is preferred compared to the nadir model as the UAV-lidar measurements of throughf</w:t>
      </w:r>
      <w:r>
        <w:t xml:space="preserve">all are inherently underestimates since they include some amount of unloading and redistribution. If measurements of throughfall without unloading and redistribution could have been collected it is expected the vector-based model would have further reduced</w:t>
      </w:r>
      <w:r>
        <w:t xml:space="preserve"> error compared to the Nadir model for both FT and PWL. The improved performance of the vector-based model at PWL compared to FT, may be attributed to increased unloading and redistribution across the FT plot as a result of the sparser wind-exposed canopy.</w:t>
      </w:r>
      <w:r/>
    </w:p>
    <w:tbl>
      <w:tblPr>
        <w:tblW w:w="5000" w:type="pct"/>
        <w:tblBorders/>
        <w:tblLayout w:type="fixed"/>
        <w:tblLook w:val="0000" w:firstRow="0" w:lastRow="0" w:firstColumn="0" w:lastColumn="0" w:noHBand="0" w:noVBand="0"/>
      </w:tblPr>
      <w:tblGrid>
        <w:gridCol w:w="7920"/>
      </w:tblGrid>
      <w:tr>
        <w:trPr/>
        <w:tc>
          <w:tcPr>
            <w:tcBorders/>
            <w:textDirection w:val="lrTb"/>
            <w:noWrap w:val="false"/>
          </w:tcPr>
          <w:p>
            <w:pPr>
              <w:pStyle w:val="907"/>
              <w:pBdr/>
              <w:spacing/>
              <w:ind/>
              <w:jc w:val="center"/>
              <w:rPr/>
            </w:pPr>
            <w:r/>
            <w:bookmarkStart w:id="100" w:name="fig-event-tf"/>
            <w:r>
              <mc:AlternateContent>
                <mc:Choice Requires="wpg">
                  <w:drawing>
                    <wp:inline xmlns:wp="http://schemas.openxmlformats.org/drawingml/2006/wordprocessingDrawing" distT="0" distB="0" distL="0" distR="0">
                      <wp:extent cx="4587290" cy="2752374"/>
                      <wp:effectExtent l="0" t="0" r="0" b="0"/>
                      <wp:docPr id="12" name="Pictur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descr="figs/lidar_periods/23_072_23_073_event_throughfall_totals_obs_vs_vb_vs_nadir.png"/>
                              <pic:cNvPicPr>
                                <a:picLocks noChangeAspect="1" noChangeArrowheads="1"/>
                              </pic:cNvPicPr>
                              <pic:nvPr/>
                            </pic:nvPicPr>
                            <pic:blipFill>
                              <a:blip r:embed="rId22"/>
                              <a:stretch/>
                            </pic:blipFill>
                            <pic:spPr bwMode="auto">
                              <a:xfrm>
                                <a:off x="0" y="0"/>
                                <a:ext cx="4587290" cy="2752374"/>
                              </a:xfrm>
                              <a:prstGeom prst="rect">
                                <a:avLst/>
                              </a:prstGeom>
                              <a:noFill/>
                              <a:ln w="9525">
                                <a:noFill/>
                                <a:headEnd/>
                                <a:tailEnd/>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 o:spid="_x0000_s11" type="#_x0000_t75" style="width:361.20pt;height:216.72pt;mso-wrap-distance-left:0.00pt;mso-wrap-distance-top:0.00pt;mso-wrap-distance-right:0.00pt;mso-wrap-distance-bottom:0.00pt;z-index:1;" stroked="f" strokeweight="0.75pt">
                      <v:imagedata r:id="rId22" o:title=""/>
                      <o:lock v:ext="edit" rotation="t"/>
                    </v:shape>
                  </w:pict>
                </mc:Fallback>
              </mc:AlternateContent>
            </w:r>
            <w:r/>
          </w:p>
          <w:p>
            <w:pPr>
              <w:pBdr/>
              <w:spacing w:before="200"/>
              <w:ind/>
              <w:jc w:val="left"/>
              <w:rPr/>
            </w:pPr>
            <w:r>
              <w:t xml:space="preserve">Figure 12: Bar chart comparing the observed and modelled mean change in throughfall (𝚫 SWE</w:t>
            </w:r>
            <w:ins w:id="253" w:author="alex" w:date="2024-09-13T04:34:09Z" oouserid="alex">
              <w:r>
                <w:t xml:space="preserve">_tf</w:t>
              </w:r>
            </w:ins>
            <w:r>
              <w:t xml:space="preserve">, kg m⁻²) over the March 13-14 snowfall event averaged over forest plots FT and PWL. The</w:t>
            </w:r>
            <w:r>
              <w:t xml:space="preserve"> </w:t>
            </w:r>
            <w:r>
              <w:t xml:space="preserve">‘</w:t>
            </w:r>
            <w:r>
              <w:t xml:space="preserve">nadir</w:t>
            </w:r>
            <w:r>
              <w:t xml:space="preserve">’</w:t>
            </w:r>
            <w:r>
              <w:t xml:space="preserve"> </w:t>
            </w:r>
            <w:r>
              <w:t xml:space="preserve">data type used</w:t>
            </w:r>
            <w:r>
              <w:t xml:space="preserve"> </w:t>
            </w:r>
            <w:hyperlink w:tooltip="#eq-lca-ip" w:anchor="eq-lca-ip" w:history="1">
              <w:r>
                <w:rPr>
                  <w:rStyle w:val="861"/>
                </w:rPr>
                <w:t xml:space="preserve">Equation 9</w:t>
              </w:r>
            </w:hyperlink>
            <w:r>
              <w:t xml:space="preserve"> </w:t>
            </w:r>
            <w:r>
              <w:t xml:space="preserve">but was not adjusted for trajectory angle and thus</w:t>
            </w:r>
            <w:r>
              <w:t xml:space="preserve"> </w:t>
            </w:r>
            <m:oMath>
              <m:sSub>
                <m:sSubPr>
                  <m:ctrlPr/>
                </m:sSubPr>
                <m:e>
                  <m:r>
                    <m:rPr/>
                    <m:t>C</m:t>
                  </m:r>
                </m:e>
                <m:sub>
                  <m:r>
                    <m:rPr/>
                    <m:t>c</m:t>
                  </m:r>
                </m:sub>
              </m:sSub>
            </m:oMath>
            <w:r>
              <w:t xml:space="preserve"> </w:t>
            </w:r>
            <w:r>
              <w:t xml:space="preserve">was used instead of</w:t>
            </w:r>
            <w:r>
              <w:t xml:space="preserve"> </w:t>
            </w:r>
            <m:oMath>
              <m:sSub>
                <m:sSubPr>
                  <m:ctrlPr/>
                </m:sSubPr>
                <m:e>
                  <m:r>
                    <m:rPr/>
                    <m:t>C</m:t>
                  </m:r>
                </m:e>
                <m:sub>
                  <m:r>
                    <m:rPr/>
                    <m:t>p</m:t>
                  </m:r>
                </m:sub>
              </m:sSub>
            </m:oMath>
            <w:r>
              <w:t xml:space="preserve">,</w:t>
            </w:r>
            <w:r>
              <w:t xml:space="preserve"> </w:t>
            </w:r>
            <w:r>
              <w:t xml:space="preserve">‘</w:t>
            </w:r>
            <w:r>
              <w:t xml:space="preserve">obs</w:t>
            </w:r>
            <w:r>
              <w:t xml:space="preserve">’</w:t>
            </w:r>
            <w:r>
              <w:t xml:space="preserve"> </w:t>
            </w:r>
            <w:r>
              <w:t xml:space="preserve">corresponds to the UAV-lidar measured change in throughfall, and</w:t>
            </w:r>
            <w:r>
              <w:t xml:space="preserve"> </w:t>
            </w:r>
            <w:r>
              <w:t xml:space="preserve">‘</w:t>
            </w:r>
            <w:r>
              <w:t xml:space="preserve">VB</w:t>
            </w:r>
            <w:r>
              <w:t xml:space="preserve">’</w:t>
            </w:r>
            <w:r>
              <w:t xml:space="preserve"> </w:t>
            </w:r>
            <w:r>
              <w:t xml:space="preserve">is the change in throughfall predicted from the vector-based (VB) model which uses</w:t>
            </w:r>
            <w:r>
              <w:t xml:space="preserve"> </w:t>
            </w:r>
            <w:hyperlink w:tooltip="#eq-lca-ip" w:anchor="eq-lca-ip" w:history="1">
              <w:r>
                <w:rPr>
                  <w:rStyle w:val="861"/>
                </w:rPr>
                <w:t xml:space="preserve">Equation 9</w:t>
              </w:r>
            </w:hyperlink>
            <w:r>
              <w:t xml:space="preserve"> </w:t>
            </w:r>
            <w:r>
              <w:t xml:space="preserve">with</w:t>
            </w:r>
            <w:r>
              <w:t xml:space="preserve"> </w:t>
            </w:r>
            <m:oMath>
              <m:sSub>
                <m:sSubPr>
                  <m:ctrlPr/>
                </m:sSubPr>
                <m:e>
                  <m:r>
                    <m:rPr/>
                    <m:t>C</m:t>
                  </m:r>
                </m:e>
                <m:sub>
                  <m:r>
                    <m:rPr/>
                    <m:t>p</m:t>
                  </m:r>
                </m:sub>
              </m:sSub>
            </m:oMath>
            <w:r>
              <w:t xml:space="preserve"> </w:t>
            </w:r>
            <w:r>
              <w:t xml:space="preserve">adjusted for trajectory angle. The black horizontal dashed line shows the accumulated SWE (kg m⁻²) over the snowfall event to the PWL station open clearing.</w:t>
            </w:r>
            <w:bookmarkEnd w:id="100"/>
            <w:r/>
          </w:p>
        </w:tc>
      </w:tr>
    </w:tbl>
    <w:p>
      <w:pPr>
        <w:pStyle w:val="854"/>
        <w:pBdr/>
        <w:spacing/>
        <w:ind/>
        <w:rPr/>
      </w:pPr>
      <w:r>
        <w:t xml:space="preserve"> </w:t>
      </w:r>
      <w:r/>
    </w:p>
    <w:tbl>
      <w:tblPr>
        <w:tblW w:w="5000" w:type="pct"/>
        <w:tblBorders/>
        <w:tblLayout w:type="fixed"/>
        <w:tblLook w:val="0000" w:firstRow="0" w:lastRow="0" w:firstColumn="0" w:lastColumn="0" w:noHBand="0" w:noVBand="0"/>
      </w:tblPr>
      <w:tblGrid>
        <w:gridCol w:w="7920"/>
      </w:tblGrid>
      <w:tr>
        <w:trPr/>
        <w:tc>
          <w:tcPr>
            <w:tcBorders/>
            <w:textDirection w:val="lrTb"/>
            <w:noWrap w:val="false"/>
          </w:tcPr>
          <w:p>
            <w:pPr>
              <w:pBdr/>
              <w:spacing w:before="200"/>
              <w:ind/>
              <w:jc w:val="left"/>
              <w:rPr/>
            </w:pPr>
            <w:r/>
            <w:bookmarkStart w:id="101" w:name="tbl-vb-plot-err"/>
            <w:r>
              <w:t xml:space="preserve">Table 5: </w:t>
            </w:r>
            <w:r>
              <w:t xml:space="preserve">Model error statistics for model estimates of snow interception efficiency (ip) and throughfall (tf) compared to measurements of ip and tf using UAV-lidar averaged over the FT and PWL forest plots. Units for ip and tf are (-) and (kg m⁻²) respectively. The</w:t>
            </w:r>
            <w:r>
              <w:t xml:space="preserve"> </w:t>
            </w:r>
            <w:r>
              <w:t xml:space="preserve">‘</w:t>
            </w:r>
            <w:r>
              <w:t xml:space="preserve">mod_type</w:t>
            </w:r>
            <w:r>
              <w:t xml:space="preserve">’</w:t>
            </w:r>
            <w:r>
              <w:t xml:space="preserve"> </w:t>
            </w:r>
            <w:r>
              <w:t xml:space="preserve">column refers to the method used to estimate ip and tf. The vector-based (VB) method utilized</w:t>
            </w:r>
            <w:r>
              <w:t xml:space="preserve"> </w:t>
            </w:r>
            <w:hyperlink w:tooltip="#eq-lca-ip" w:anchor="eq-lca-ip" w:history="1">
              <w:r>
                <w:rPr>
                  <w:rStyle w:val="861"/>
                </w:rPr>
                <w:t xml:space="preserve">Equation 9</w:t>
              </w:r>
            </w:hyperlink>
            <w:r>
              <w:t xml:space="preserve"> </w:t>
            </w:r>
            <w:r>
              <w:t xml:space="preserve">with</w:t>
            </w:r>
            <w:r>
              <w:t xml:space="preserve"> </w:t>
            </w:r>
            <m:oMath>
              <m:sSub>
                <m:sSubPr>
                  <m:ctrlPr/>
                </m:sSubPr>
                <m:e>
                  <m:r>
                    <m:rPr/>
                    <m:t>C</m:t>
                  </m:r>
                </m:e>
                <m:sub>
                  <m:r>
                    <m:rPr/>
                    <m:t>p</m:t>
                  </m:r>
                </m:sub>
              </m:sSub>
            </m:oMath>
            <w:r>
              <w:t xml:space="preserve"> </w:t>
            </w:r>
            <w:r>
              <w:t xml:space="preserve">adjusted for trajectory angle. The nadir method also utilized</w:t>
            </w:r>
            <w:r>
              <w:t xml:space="preserve"> </w:t>
            </w:r>
            <w:hyperlink w:tooltip="#eq-lca-ip" w:anchor="eq-lca-ip" w:history="1">
              <w:r>
                <w:rPr>
                  <w:rStyle w:val="861"/>
                </w:rPr>
                <w:t xml:space="preserve">Equation 9</w:t>
              </w:r>
            </w:hyperlink>
            <w:r>
              <w:t xml:space="preserve"> </w:t>
            </w:r>
            <w:r>
              <w:t xml:space="preserve">but was not adjusted for trajectory angle and thus</w:t>
            </w:r>
            <w:r>
              <w:t xml:space="preserve"> </w:t>
            </w:r>
            <m:oMath>
              <m:sSub>
                <m:sSubPr>
                  <m:ctrlPr/>
                </m:sSubPr>
                <m:e>
                  <m:r>
                    <m:rPr/>
                    <m:t>C</m:t>
                  </m:r>
                </m:e>
                <m:sub>
                  <m:r>
                    <m:rPr/>
                    <m:t>c</m:t>
                  </m:r>
                </m:sub>
              </m:sSub>
            </m:oMath>
            <w:r>
              <w:t xml:space="preserve"> </w:t>
            </w:r>
            <w:r>
              <w:t xml:space="preserve">was used </w:t>
            </w:r>
            <w:del w:id="254" w:author="alex" w:date="2024-09-13T04:34:30Z" oouserid="alex">
              <w:r>
                <w:delText xml:space="preserve">inplace </w:delText>
              </w:r>
            </w:del>
            <w:ins w:id="255" w:author="alex" w:date="2024-09-13T04:34:33Z" oouserid="alex">
              <w:r>
                <w:t xml:space="preserve">instead </w:t>
              </w:r>
            </w:ins>
            <w:r>
              <w:t xml:space="preserve">of</w:t>
            </w:r>
            <w:r>
              <w:t xml:space="preserve"> </w:t>
            </w:r>
            <m:oMath>
              <m:sSub>
                <m:sSubPr>
                  <m:ctrlPr/>
                </m:sSubPr>
                <m:e>
                  <m:r>
                    <m:rPr/>
                    <m:t>C</m:t>
                  </m:r>
                </m:e>
                <m:sub>
                  <m:r>
                    <m:rPr/>
                    <m:t>p</m:t>
                  </m:r>
                </m:sub>
              </m:sSub>
            </m:oMath>
            <w:r>
              <w:t xml:space="preserve">. The obs_v</w:t>
            </w:r>
            <w:r>
              <w:t xml:space="preserve">al column contains measurements from UAV-lidar while the mod_val column contains values from the respective mod_type method. The Mean Bias was calculated as observed minus modelled and Perc. Error is the percent error between predicted and observed values.</w:t>
            </w:r>
            <w:r/>
          </w:p>
          <w:tbl>
            <w:tblPr>
              <w:tblW w:w="0" w:type="auto"/>
              <w:tblBorders/>
              <w:tblLook w:val="0020" w:firstRow="1" w:lastRow="0" w:firstColumn="0" w:lastColumn="0" w:noHBand="0" w:noVBand="0"/>
            </w:tblPr>
            <w:tblGrid>
              <w:gridCol w:w="1131"/>
              <w:gridCol w:w="1131"/>
              <w:gridCol w:w="1131"/>
              <w:gridCol w:w="1131"/>
              <w:gridCol w:w="1131"/>
              <w:gridCol w:w="1131"/>
              <w:gridCol w:w="1131"/>
            </w:tblGrid>
            <w:tr>
              <w:trPr>
                <w:tblHeader/>
              </w:trPr>
              <w:tc>
                <w:tcPr>
                  <w:tcBorders/>
                  <w:textDirection w:val="lrTb"/>
                  <w:noWrap w:val="false"/>
                </w:tcPr>
                <w:p>
                  <w:pPr>
                    <w:pStyle w:val="907"/>
                    <w:pBdr/>
                    <w:spacing/>
                    <w:ind/>
                    <w:jc w:val="center"/>
                    <w:rPr/>
                  </w:pPr>
                  <w:r>
                    <w:t xml:space="preserve">plot</w:t>
                  </w:r>
                  <w:r/>
                </w:p>
              </w:tc>
              <w:tc>
                <w:tcPr>
                  <w:tcBorders/>
                  <w:textDirection w:val="lrTb"/>
                  <w:noWrap w:val="false"/>
                </w:tcPr>
                <w:p>
                  <w:pPr>
                    <w:pStyle w:val="907"/>
                    <w:pBdr/>
                    <w:spacing/>
                    <w:ind/>
                    <w:jc w:val="center"/>
                    <w:rPr/>
                  </w:pPr>
                  <w:r>
                    <w:t xml:space="preserve">val_name</w:t>
                  </w:r>
                  <w:r/>
                </w:p>
              </w:tc>
              <w:tc>
                <w:tcPr>
                  <w:tcBorders/>
                  <w:textDirection w:val="lrTb"/>
                  <w:noWrap w:val="false"/>
                </w:tcPr>
                <w:p>
                  <w:pPr>
                    <w:pStyle w:val="907"/>
                    <w:pBdr/>
                    <w:spacing/>
                    <w:ind/>
                    <w:jc w:val="center"/>
                    <w:rPr/>
                  </w:pPr>
                  <w:r>
                    <w:t xml:space="preserve">mod_type</w:t>
                  </w:r>
                  <w:r/>
                </w:p>
              </w:tc>
              <w:tc>
                <w:tcPr>
                  <w:tcBorders/>
                  <w:textDirection w:val="lrTb"/>
                  <w:noWrap w:val="false"/>
                </w:tcPr>
                <w:p>
                  <w:pPr>
                    <w:pStyle w:val="907"/>
                    <w:pBdr/>
                    <w:spacing/>
                    <w:ind/>
                    <w:jc w:val="center"/>
                    <w:rPr/>
                  </w:pPr>
                  <w:r>
                    <w:t xml:space="preserve">obs_val</w:t>
                  </w:r>
                  <w:r/>
                </w:p>
              </w:tc>
              <w:tc>
                <w:tcPr>
                  <w:tcBorders/>
                  <w:textDirection w:val="lrTb"/>
                  <w:noWrap w:val="false"/>
                </w:tcPr>
                <w:p>
                  <w:pPr>
                    <w:pStyle w:val="907"/>
                    <w:pBdr/>
                    <w:spacing/>
                    <w:ind/>
                    <w:jc w:val="center"/>
                    <w:rPr/>
                  </w:pPr>
                  <w:r>
                    <w:t xml:space="preserve">mod_val</w:t>
                  </w:r>
                  <w:r/>
                </w:p>
              </w:tc>
              <w:tc>
                <w:tcPr>
                  <w:tcBorders/>
                  <w:textDirection w:val="lrTb"/>
                  <w:noWrap w:val="false"/>
                </w:tcPr>
                <w:p>
                  <w:pPr>
                    <w:pStyle w:val="907"/>
                    <w:pBdr/>
                    <w:spacing/>
                    <w:ind/>
                    <w:jc w:val="center"/>
                    <w:rPr/>
                  </w:pPr>
                  <w:r>
                    <w:t xml:space="preserve">Mean Bias</w:t>
                  </w:r>
                  <w:r/>
                </w:p>
              </w:tc>
              <w:tc>
                <w:tcPr>
                  <w:tcBorders/>
                  <w:textDirection w:val="lrTb"/>
                  <w:noWrap w:val="false"/>
                </w:tcPr>
                <w:p>
                  <w:pPr>
                    <w:pStyle w:val="907"/>
                    <w:pBdr/>
                    <w:spacing/>
                    <w:ind/>
                    <w:jc w:val="center"/>
                    <w:rPr/>
                  </w:pPr>
                  <w:r>
                    <w:t xml:space="preserve">Perc. Error</w:t>
                  </w:r>
                  <w:r/>
                </w:p>
              </w:tc>
            </w:tr>
            <w:tr>
              <w:trPr/>
              <w:tc>
                <w:tcPr>
                  <w:tcBorders/>
                  <w:textDirection w:val="lrTb"/>
                  <w:noWrap w:val="false"/>
                </w:tcPr>
                <w:p>
                  <w:pPr>
                    <w:pStyle w:val="907"/>
                    <w:pBdr/>
                    <w:spacing/>
                    <w:ind/>
                    <w:jc w:val="center"/>
                    <w:rPr/>
                  </w:pPr>
                  <w:r>
                    <w:t xml:space="preserve">FT</w:t>
                  </w:r>
                  <w:r/>
                </w:p>
              </w:tc>
              <w:tc>
                <w:tcPr>
                  <w:tcBorders/>
                  <w:textDirection w:val="lrTb"/>
                  <w:noWrap w:val="false"/>
                </w:tcPr>
                <w:p>
                  <w:pPr>
                    <w:pStyle w:val="907"/>
                    <w:pBdr/>
                    <w:spacing/>
                    <w:ind/>
                    <w:jc w:val="center"/>
                    <w:rPr/>
                  </w:pPr>
                  <w:r>
                    <w:t xml:space="preserve">ip</w:t>
                  </w:r>
                  <w:r/>
                </w:p>
              </w:tc>
              <w:tc>
                <w:tcPr>
                  <w:tcBorders/>
                  <w:textDirection w:val="lrTb"/>
                  <w:noWrap w:val="false"/>
                </w:tcPr>
                <w:p>
                  <w:pPr>
                    <w:pStyle w:val="907"/>
                    <w:pBdr/>
                    <w:spacing/>
                    <w:ind/>
                    <w:jc w:val="center"/>
                    <w:rPr/>
                  </w:pPr>
                  <w:r>
                    <w:t xml:space="preserve">VB-model</w:t>
                  </w:r>
                  <w:r/>
                </w:p>
              </w:tc>
              <w:tc>
                <w:tcPr>
                  <w:tcBorders/>
                  <w:textDirection w:val="lrTb"/>
                  <w:noWrap w:val="false"/>
                </w:tcPr>
                <w:p>
                  <w:pPr>
                    <w:pStyle w:val="907"/>
                    <w:pBdr/>
                    <w:spacing/>
                    <w:ind/>
                    <w:jc w:val="center"/>
                    <w:rPr/>
                  </w:pPr>
                  <w:r>
                    <w:t xml:space="preserve">0.22</w:t>
                  </w:r>
                  <w:r/>
                </w:p>
              </w:tc>
              <w:tc>
                <w:tcPr>
                  <w:tcBorders/>
                  <w:textDirection w:val="lrTb"/>
                  <w:noWrap w:val="false"/>
                </w:tcPr>
                <w:p>
                  <w:pPr>
                    <w:pStyle w:val="907"/>
                    <w:pBdr/>
                    <w:spacing/>
                    <w:ind/>
                    <w:jc w:val="center"/>
                    <w:rPr/>
                  </w:pPr>
                  <w:r>
                    <w:t xml:space="preserve">0.24</w:t>
                  </w:r>
                  <w:r/>
                </w:p>
              </w:tc>
              <w:tc>
                <w:tcPr>
                  <w:tcBorders/>
                  <w:textDirection w:val="lrTb"/>
                  <w:noWrap w:val="false"/>
                </w:tcPr>
                <w:p>
                  <w:pPr>
                    <w:pStyle w:val="907"/>
                    <w:pBdr/>
                    <w:spacing/>
                    <w:ind/>
                    <w:jc w:val="center"/>
                    <w:rPr/>
                  </w:pPr>
                  <w:r>
                    <w:t xml:space="preserve">-0.02</w:t>
                  </w:r>
                  <w:r/>
                </w:p>
              </w:tc>
              <w:tc>
                <w:tcPr>
                  <w:tcBorders/>
                  <w:textDirection w:val="lrTb"/>
                  <w:noWrap w:val="false"/>
                </w:tcPr>
                <w:p>
                  <w:pPr>
                    <w:pStyle w:val="907"/>
                    <w:pBdr/>
                    <w:spacing/>
                    <w:ind/>
                    <w:jc w:val="center"/>
                    <w:rPr/>
                  </w:pPr>
                  <w:r>
                    <w:t xml:space="preserve">-7.77</w:t>
                  </w:r>
                  <w:r/>
                </w:p>
              </w:tc>
            </w:tr>
            <w:tr>
              <w:trPr/>
              <w:tc>
                <w:tcPr>
                  <w:tcBorders/>
                  <w:textDirection w:val="lrTb"/>
                  <w:noWrap w:val="false"/>
                </w:tcPr>
                <w:p>
                  <w:pPr>
                    <w:pStyle w:val="907"/>
                    <w:pBdr/>
                    <w:spacing/>
                    <w:ind/>
                    <w:jc w:val="center"/>
                    <w:rPr/>
                  </w:pPr>
                  <w:r>
                    <w:t xml:space="preserve">FT</w:t>
                  </w:r>
                  <w:r/>
                </w:p>
              </w:tc>
              <w:tc>
                <w:tcPr>
                  <w:tcBorders/>
                  <w:textDirection w:val="lrTb"/>
                  <w:noWrap w:val="false"/>
                </w:tcPr>
                <w:p>
                  <w:pPr>
                    <w:pStyle w:val="907"/>
                    <w:pBdr/>
                    <w:spacing/>
                    <w:ind/>
                    <w:jc w:val="center"/>
                    <w:rPr/>
                  </w:pPr>
                  <w:r>
                    <w:t xml:space="preserve">ip</w:t>
                  </w:r>
                  <w:r/>
                </w:p>
              </w:tc>
              <w:tc>
                <w:tcPr>
                  <w:tcBorders/>
                  <w:textDirection w:val="lrTb"/>
                  <w:noWrap w:val="false"/>
                </w:tcPr>
                <w:p>
                  <w:pPr>
                    <w:pStyle w:val="907"/>
                    <w:pBdr/>
                    <w:spacing/>
                    <w:ind/>
                    <w:jc w:val="center"/>
                    <w:rPr/>
                  </w:pPr>
                  <w:r>
                    <w:t xml:space="preserve">Nadir-model</w:t>
                  </w:r>
                  <w:r/>
                </w:p>
              </w:tc>
              <w:tc>
                <w:tcPr>
                  <w:tcBorders/>
                  <w:textDirection w:val="lrTb"/>
                  <w:noWrap w:val="false"/>
                </w:tcPr>
                <w:p>
                  <w:pPr>
                    <w:pStyle w:val="907"/>
                    <w:pBdr/>
                    <w:spacing/>
                    <w:ind/>
                    <w:jc w:val="center"/>
                    <w:rPr/>
                  </w:pPr>
                  <w:r>
                    <w:t xml:space="preserve">0.22</w:t>
                  </w:r>
                  <w:r/>
                </w:p>
              </w:tc>
              <w:tc>
                <w:tcPr>
                  <w:tcBorders/>
                  <w:textDirection w:val="lrTb"/>
                  <w:noWrap w:val="false"/>
                </w:tcPr>
                <w:p>
                  <w:pPr>
                    <w:pStyle w:val="907"/>
                    <w:pBdr/>
                    <w:spacing/>
                    <w:ind/>
                    <w:jc w:val="center"/>
                    <w:rPr/>
                  </w:pPr>
                  <w:r>
                    <w:t xml:space="preserve">0.20</w:t>
                  </w:r>
                  <w:r/>
                </w:p>
              </w:tc>
              <w:tc>
                <w:tcPr>
                  <w:tcBorders/>
                  <w:textDirection w:val="lrTb"/>
                  <w:noWrap w:val="false"/>
                </w:tcPr>
                <w:p>
                  <w:pPr>
                    <w:pStyle w:val="907"/>
                    <w:pBdr/>
                    <w:spacing/>
                    <w:ind/>
                    <w:jc w:val="center"/>
                    <w:rPr/>
                  </w:pPr>
                  <w:r>
                    <w:t xml:space="preserve">0.02</w:t>
                  </w:r>
                  <w:r/>
                </w:p>
              </w:tc>
              <w:tc>
                <w:tcPr>
                  <w:tcBorders/>
                  <w:textDirection w:val="lrTb"/>
                  <w:noWrap w:val="false"/>
                </w:tcPr>
                <w:p>
                  <w:pPr>
                    <w:pStyle w:val="907"/>
                    <w:pBdr/>
                    <w:spacing/>
                    <w:ind/>
                    <w:jc w:val="center"/>
                    <w:rPr/>
                  </w:pPr>
                  <w:r>
                    <w:t xml:space="preserve">9.58</w:t>
                  </w:r>
                  <w:r/>
                </w:p>
              </w:tc>
            </w:tr>
            <w:tr>
              <w:trPr/>
              <w:tc>
                <w:tcPr>
                  <w:tcBorders/>
                  <w:textDirection w:val="lrTb"/>
                  <w:noWrap w:val="false"/>
                </w:tcPr>
                <w:p>
                  <w:pPr>
                    <w:pStyle w:val="907"/>
                    <w:pBdr/>
                    <w:spacing/>
                    <w:ind/>
                    <w:jc w:val="center"/>
                    <w:rPr/>
                  </w:pPr>
                  <w:r>
                    <w:t xml:space="preserve">FT</w:t>
                  </w:r>
                  <w:r/>
                </w:p>
              </w:tc>
              <w:tc>
                <w:tcPr>
                  <w:tcBorders/>
                  <w:textDirection w:val="lrTb"/>
                  <w:noWrap w:val="false"/>
                </w:tcPr>
                <w:p>
                  <w:pPr>
                    <w:pStyle w:val="907"/>
                    <w:pBdr/>
                    <w:spacing/>
                    <w:ind/>
                    <w:jc w:val="center"/>
                    <w:rPr/>
                  </w:pPr>
                  <w:r>
                    <w:t xml:space="preserve">tf</w:t>
                  </w:r>
                  <w:r/>
                </w:p>
              </w:tc>
              <w:tc>
                <w:tcPr>
                  <w:tcBorders/>
                  <w:textDirection w:val="lrTb"/>
                  <w:noWrap w:val="false"/>
                </w:tcPr>
                <w:p>
                  <w:pPr>
                    <w:pStyle w:val="907"/>
                    <w:pBdr/>
                    <w:spacing/>
                    <w:ind/>
                    <w:jc w:val="center"/>
                    <w:rPr/>
                  </w:pPr>
                  <w:r>
                    <w:t xml:space="preserve">VB-model</w:t>
                  </w:r>
                  <w:r/>
                </w:p>
              </w:tc>
              <w:tc>
                <w:tcPr>
                  <w:tcBorders/>
                  <w:textDirection w:val="lrTb"/>
                  <w:noWrap w:val="false"/>
                </w:tcPr>
                <w:p>
                  <w:pPr>
                    <w:pStyle w:val="907"/>
                    <w:pBdr/>
                    <w:spacing/>
                    <w:ind/>
                    <w:jc w:val="center"/>
                    <w:rPr/>
                  </w:pPr>
                  <w:r>
                    <w:t xml:space="preserve">22.30</w:t>
                  </w:r>
                  <w:r/>
                </w:p>
              </w:tc>
              <w:tc>
                <w:tcPr>
                  <w:tcBorders/>
                  <w:textDirection w:val="lrTb"/>
                  <w:noWrap w:val="false"/>
                </w:tcPr>
                <w:p>
                  <w:pPr>
                    <w:pStyle w:val="907"/>
                    <w:pBdr/>
                    <w:spacing/>
                    <w:ind/>
                    <w:jc w:val="center"/>
                    <w:rPr/>
                  </w:pPr>
                  <w:r>
                    <w:t xml:space="preserve">21.81</w:t>
                  </w:r>
                  <w:r/>
                </w:p>
              </w:tc>
              <w:tc>
                <w:tcPr>
                  <w:tcBorders/>
                  <w:textDirection w:val="lrTb"/>
                  <w:noWrap w:val="false"/>
                </w:tcPr>
                <w:p>
                  <w:pPr>
                    <w:pStyle w:val="907"/>
                    <w:pBdr/>
                    <w:spacing/>
                    <w:ind/>
                    <w:jc w:val="center"/>
                    <w:rPr/>
                  </w:pPr>
                  <w:r>
                    <w:t xml:space="preserve">0.49</w:t>
                  </w:r>
                  <w:r/>
                </w:p>
              </w:tc>
              <w:tc>
                <w:tcPr>
                  <w:tcBorders/>
                  <w:textDirection w:val="lrTb"/>
                  <w:noWrap w:val="false"/>
                </w:tcPr>
                <w:p>
                  <w:pPr>
                    <w:pStyle w:val="907"/>
                    <w:pBdr/>
                    <w:spacing/>
                    <w:ind/>
                    <w:jc w:val="center"/>
                    <w:rPr/>
                  </w:pPr>
                  <w:r>
                    <w:t xml:space="preserve">2.22</w:t>
                  </w:r>
                  <w:r/>
                </w:p>
              </w:tc>
            </w:tr>
            <w:tr>
              <w:trPr/>
              <w:tc>
                <w:tcPr>
                  <w:tcBorders/>
                  <w:textDirection w:val="lrTb"/>
                  <w:noWrap w:val="false"/>
                </w:tcPr>
                <w:p>
                  <w:pPr>
                    <w:pStyle w:val="907"/>
                    <w:pBdr/>
                    <w:spacing/>
                    <w:ind/>
                    <w:jc w:val="center"/>
                    <w:rPr/>
                  </w:pPr>
                  <w:r>
                    <w:t xml:space="preserve">FT</w:t>
                  </w:r>
                  <w:r/>
                </w:p>
              </w:tc>
              <w:tc>
                <w:tcPr>
                  <w:tcBorders/>
                  <w:textDirection w:val="lrTb"/>
                  <w:noWrap w:val="false"/>
                </w:tcPr>
                <w:p>
                  <w:pPr>
                    <w:pStyle w:val="907"/>
                    <w:pBdr/>
                    <w:spacing/>
                    <w:ind/>
                    <w:jc w:val="center"/>
                    <w:rPr/>
                  </w:pPr>
                  <w:r>
                    <w:t xml:space="preserve">tf</w:t>
                  </w:r>
                  <w:r/>
                </w:p>
              </w:tc>
              <w:tc>
                <w:tcPr>
                  <w:tcBorders/>
                  <w:textDirection w:val="lrTb"/>
                  <w:noWrap w:val="false"/>
                </w:tcPr>
                <w:p>
                  <w:pPr>
                    <w:pStyle w:val="907"/>
                    <w:pBdr/>
                    <w:spacing/>
                    <w:ind/>
                    <w:jc w:val="center"/>
                    <w:rPr/>
                  </w:pPr>
                  <w:r>
                    <w:t xml:space="preserve">Nadir-model</w:t>
                  </w:r>
                  <w:r/>
                </w:p>
              </w:tc>
              <w:tc>
                <w:tcPr>
                  <w:tcBorders/>
                  <w:textDirection w:val="lrTb"/>
                  <w:noWrap w:val="false"/>
                </w:tcPr>
                <w:p>
                  <w:pPr>
                    <w:pStyle w:val="907"/>
                    <w:pBdr/>
                    <w:spacing/>
                    <w:ind/>
                    <w:jc w:val="center"/>
                    <w:rPr/>
                  </w:pPr>
                  <w:r>
                    <w:t xml:space="preserve">22.30</w:t>
                  </w:r>
                  <w:r/>
                </w:p>
              </w:tc>
              <w:tc>
                <w:tcPr>
                  <w:tcBorders/>
                  <w:textDirection w:val="lrTb"/>
                  <w:noWrap w:val="false"/>
                </w:tcPr>
                <w:p>
                  <w:pPr>
                    <w:pStyle w:val="907"/>
                    <w:pBdr/>
                    <w:spacing/>
                    <w:ind/>
                    <w:jc w:val="center"/>
                    <w:rPr/>
                  </w:pPr>
                  <w:r>
                    <w:t xml:space="preserve">22.91</w:t>
                  </w:r>
                  <w:r/>
                </w:p>
              </w:tc>
              <w:tc>
                <w:tcPr>
                  <w:tcBorders/>
                  <w:textDirection w:val="lrTb"/>
                  <w:noWrap w:val="false"/>
                </w:tcPr>
                <w:p>
                  <w:pPr>
                    <w:pStyle w:val="907"/>
                    <w:pBdr/>
                    <w:spacing/>
                    <w:ind/>
                    <w:jc w:val="center"/>
                    <w:rPr/>
                  </w:pPr>
                  <w:r>
                    <w:t xml:space="preserve">-0.61</w:t>
                  </w:r>
                  <w:r/>
                </w:p>
              </w:tc>
              <w:tc>
                <w:tcPr>
                  <w:tcBorders/>
                  <w:textDirection w:val="lrTb"/>
                  <w:noWrap w:val="false"/>
                </w:tcPr>
                <w:p>
                  <w:pPr>
                    <w:pStyle w:val="907"/>
                    <w:pBdr/>
                    <w:spacing/>
                    <w:ind/>
                    <w:jc w:val="center"/>
                    <w:rPr/>
                  </w:pPr>
                  <w:r>
                    <w:t xml:space="preserve">-2.73</w:t>
                  </w:r>
                  <w:r/>
                </w:p>
              </w:tc>
            </w:tr>
            <w:tr>
              <w:trPr/>
              <w:tc>
                <w:tcPr>
                  <w:tcBorders/>
                  <w:textDirection w:val="lrTb"/>
                  <w:noWrap w:val="false"/>
                </w:tcPr>
                <w:p>
                  <w:pPr>
                    <w:pStyle w:val="907"/>
                    <w:pBdr/>
                    <w:spacing/>
                    <w:ind/>
                    <w:jc w:val="center"/>
                    <w:rPr/>
                  </w:pPr>
                  <w:r>
                    <w:t xml:space="preserve">PWL</w:t>
                  </w:r>
                  <w:r/>
                </w:p>
              </w:tc>
              <w:tc>
                <w:tcPr>
                  <w:tcBorders/>
                  <w:textDirection w:val="lrTb"/>
                  <w:noWrap w:val="false"/>
                </w:tcPr>
                <w:p>
                  <w:pPr>
                    <w:pStyle w:val="907"/>
                    <w:pBdr/>
                    <w:spacing/>
                    <w:ind/>
                    <w:jc w:val="center"/>
                    <w:rPr/>
                  </w:pPr>
                  <w:r>
                    <w:t xml:space="preserve">ip</w:t>
                  </w:r>
                  <w:r/>
                </w:p>
              </w:tc>
              <w:tc>
                <w:tcPr>
                  <w:tcBorders/>
                  <w:textDirection w:val="lrTb"/>
                  <w:noWrap w:val="false"/>
                </w:tcPr>
                <w:p>
                  <w:pPr>
                    <w:pStyle w:val="907"/>
                    <w:pBdr/>
                    <w:spacing/>
                    <w:ind/>
                    <w:jc w:val="center"/>
                    <w:rPr/>
                  </w:pPr>
                  <w:r>
                    <w:t xml:space="preserve">VB-model</w:t>
                  </w:r>
                  <w:r/>
                </w:p>
              </w:tc>
              <w:tc>
                <w:tcPr>
                  <w:tcBorders/>
                  <w:textDirection w:val="lrTb"/>
                  <w:noWrap w:val="false"/>
                </w:tcPr>
                <w:p>
                  <w:pPr>
                    <w:pStyle w:val="907"/>
                    <w:pBdr/>
                    <w:spacing/>
                    <w:ind/>
                    <w:jc w:val="center"/>
                    <w:rPr/>
                  </w:pPr>
                  <w:r>
                    <w:t xml:space="preserve">0.41</w:t>
                  </w:r>
                  <w:r/>
                </w:p>
              </w:tc>
              <w:tc>
                <w:tcPr>
                  <w:tcBorders/>
                  <w:textDirection w:val="lrTb"/>
                  <w:noWrap w:val="false"/>
                </w:tcPr>
                <w:p>
                  <w:pPr>
                    <w:pStyle w:val="907"/>
                    <w:pBdr/>
                    <w:spacing/>
                    <w:ind/>
                    <w:jc w:val="center"/>
                    <w:rPr/>
                  </w:pPr>
                  <w:r>
                    <w:t xml:space="preserve">0.42</w:t>
                  </w:r>
                  <w:r/>
                </w:p>
              </w:tc>
              <w:tc>
                <w:tcPr>
                  <w:tcBorders/>
                  <w:textDirection w:val="lrTb"/>
                  <w:noWrap w:val="false"/>
                </w:tcPr>
                <w:p>
                  <w:pPr>
                    <w:pStyle w:val="907"/>
                    <w:pBdr/>
                    <w:spacing/>
                    <w:ind/>
                    <w:jc w:val="center"/>
                    <w:rPr/>
                  </w:pPr>
                  <w:r>
                    <w:t xml:space="preserve">0.00</w:t>
                  </w:r>
                  <w:r/>
                </w:p>
              </w:tc>
              <w:tc>
                <w:tcPr>
                  <w:tcBorders/>
                  <w:textDirection w:val="lrTb"/>
                  <w:noWrap w:val="false"/>
                </w:tcPr>
                <w:p>
                  <w:pPr>
                    <w:pStyle w:val="907"/>
                    <w:pBdr/>
                    <w:spacing/>
                    <w:ind/>
                    <w:jc w:val="center"/>
                    <w:rPr/>
                  </w:pPr>
                  <w:r>
                    <w:t xml:space="preserve">-0.85</w:t>
                  </w:r>
                  <w:r/>
                </w:p>
              </w:tc>
            </w:tr>
            <w:tr>
              <w:trPr/>
              <w:tc>
                <w:tcPr>
                  <w:tcBorders/>
                  <w:textDirection w:val="lrTb"/>
                  <w:noWrap w:val="false"/>
                </w:tcPr>
                <w:p>
                  <w:pPr>
                    <w:pStyle w:val="907"/>
                    <w:pBdr/>
                    <w:spacing/>
                    <w:ind/>
                    <w:jc w:val="center"/>
                    <w:rPr/>
                  </w:pPr>
                  <w:r>
                    <w:t xml:space="preserve">PWL</w:t>
                  </w:r>
                  <w:r/>
                </w:p>
              </w:tc>
              <w:tc>
                <w:tcPr>
                  <w:tcBorders/>
                  <w:textDirection w:val="lrTb"/>
                  <w:noWrap w:val="false"/>
                </w:tcPr>
                <w:p>
                  <w:pPr>
                    <w:pStyle w:val="907"/>
                    <w:pBdr/>
                    <w:spacing/>
                    <w:ind/>
                    <w:jc w:val="center"/>
                    <w:rPr/>
                  </w:pPr>
                  <w:r>
                    <w:t xml:space="preserve">ip</w:t>
                  </w:r>
                  <w:r/>
                </w:p>
              </w:tc>
              <w:tc>
                <w:tcPr>
                  <w:tcBorders/>
                  <w:textDirection w:val="lrTb"/>
                  <w:noWrap w:val="false"/>
                </w:tcPr>
                <w:p>
                  <w:pPr>
                    <w:pStyle w:val="907"/>
                    <w:pBdr/>
                    <w:spacing/>
                    <w:ind/>
                    <w:jc w:val="center"/>
                    <w:rPr/>
                  </w:pPr>
                  <w:r>
                    <w:t xml:space="preserve">Nadir-model</w:t>
                  </w:r>
                  <w:r/>
                </w:p>
              </w:tc>
              <w:tc>
                <w:tcPr>
                  <w:tcBorders/>
                  <w:textDirection w:val="lrTb"/>
                  <w:noWrap w:val="false"/>
                </w:tcPr>
                <w:p>
                  <w:pPr>
                    <w:pStyle w:val="907"/>
                    <w:pBdr/>
                    <w:spacing/>
                    <w:ind/>
                    <w:jc w:val="center"/>
                    <w:rPr/>
                  </w:pPr>
                  <w:r>
                    <w:t xml:space="preserve">0.41</w:t>
                  </w:r>
                  <w:r/>
                </w:p>
              </w:tc>
              <w:tc>
                <w:tcPr>
                  <w:tcBorders/>
                  <w:textDirection w:val="lrTb"/>
                  <w:noWrap w:val="false"/>
                </w:tcPr>
                <w:p>
                  <w:pPr>
                    <w:pStyle w:val="907"/>
                    <w:pBdr/>
                    <w:spacing/>
                    <w:ind/>
                    <w:jc w:val="center"/>
                    <w:rPr/>
                  </w:pPr>
                  <w:r>
                    <w:t xml:space="preserve">0.37</w:t>
                  </w:r>
                  <w:r/>
                </w:p>
              </w:tc>
              <w:tc>
                <w:tcPr>
                  <w:tcBorders/>
                  <w:textDirection w:val="lrTb"/>
                  <w:noWrap w:val="false"/>
                </w:tcPr>
                <w:p>
                  <w:pPr>
                    <w:pStyle w:val="907"/>
                    <w:pBdr/>
                    <w:spacing/>
                    <w:ind/>
                    <w:jc w:val="center"/>
                    <w:rPr/>
                  </w:pPr>
                  <w:r>
                    <w:t xml:space="preserve">0.05</w:t>
                  </w:r>
                  <w:r/>
                </w:p>
              </w:tc>
              <w:tc>
                <w:tcPr>
                  <w:tcBorders/>
                  <w:textDirection w:val="lrTb"/>
                  <w:noWrap w:val="false"/>
                </w:tcPr>
                <w:p>
                  <w:pPr>
                    <w:pStyle w:val="907"/>
                    <w:pBdr/>
                    <w:spacing/>
                    <w:ind/>
                    <w:jc w:val="center"/>
                    <w:rPr/>
                  </w:pPr>
                  <w:r>
                    <w:t xml:space="preserve">11.72</w:t>
                  </w:r>
                  <w:r/>
                </w:p>
              </w:tc>
            </w:tr>
            <w:tr>
              <w:trPr/>
              <w:tc>
                <w:tcPr>
                  <w:tcBorders/>
                  <w:textDirection w:val="lrTb"/>
                  <w:noWrap w:val="false"/>
                </w:tcPr>
                <w:p>
                  <w:pPr>
                    <w:pStyle w:val="907"/>
                    <w:pBdr/>
                    <w:spacing/>
                    <w:ind/>
                    <w:jc w:val="center"/>
                    <w:rPr/>
                  </w:pPr>
                  <w:r>
                    <w:t xml:space="preserve">PWL</w:t>
                  </w:r>
                  <w:r/>
                </w:p>
              </w:tc>
              <w:tc>
                <w:tcPr>
                  <w:tcBorders/>
                  <w:textDirection w:val="lrTb"/>
                  <w:noWrap w:val="false"/>
                </w:tcPr>
                <w:p>
                  <w:pPr>
                    <w:pStyle w:val="907"/>
                    <w:pBdr/>
                    <w:spacing/>
                    <w:ind/>
                    <w:jc w:val="center"/>
                    <w:rPr/>
                  </w:pPr>
                  <w:r>
                    <w:t xml:space="preserve">tf</w:t>
                  </w:r>
                  <w:r/>
                </w:p>
              </w:tc>
              <w:tc>
                <w:tcPr>
                  <w:tcBorders/>
                  <w:textDirection w:val="lrTb"/>
                  <w:noWrap w:val="false"/>
                </w:tcPr>
                <w:p>
                  <w:pPr>
                    <w:pStyle w:val="907"/>
                    <w:pBdr/>
                    <w:spacing/>
                    <w:ind/>
                    <w:jc w:val="center"/>
                    <w:rPr/>
                  </w:pPr>
                  <w:r>
                    <w:t xml:space="preserve">VB-model</w:t>
                  </w:r>
                  <w:r/>
                </w:p>
              </w:tc>
              <w:tc>
                <w:tcPr>
                  <w:tcBorders/>
                  <w:textDirection w:val="lrTb"/>
                  <w:noWrap w:val="false"/>
                </w:tcPr>
                <w:p>
                  <w:pPr>
                    <w:pStyle w:val="907"/>
                    <w:pBdr/>
                    <w:spacing/>
                    <w:ind/>
                    <w:jc w:val="center"/>
                    <w:rPr/>
                  </w:pPr>
                  <w:r>
                    <w:t xml:space="preserve">16.81</w:t>
                  </w:r>
                  <w:r/>
                </w:p>
              </w:tc>
              <w:tc>
                <w:tcPr>
                  <w:tcBorders/>
                  <w:textDirection w:val="lrTb"/>
                  <w:noWrap w:val="false"/>
                </w:tcPr>
                <w:p>
                  <w:pPr>
                    <w:pStyle w:val="907"/>
                    <w:pBdr/>
                    <w:spacing/>
                    <w:ind/>
                    <w:jc w:val="center"/>
                    <w:rPr/>
                  </w:pPr>
                  <w:r>
                    <w:t xml:space="preserve">16.71</w:t>
                  </w:r>
                  <w:r/>
                </w:p>
              </w:tc>
              <w:tc>
                <w:tcPr>
                  <w:tcBorders/>
                  <w:textDirection w:val="lrTb"/>
                  <w:noWrap w:val="false"/>
                </w:tcPr>
                <w:p>
                  <w:pPr>
                    <w:pStyle w:val="907"/>
                    <w:pBdr/>
                    <w:spacing/>
                    <w:ind/>
                    <w:jc w:val="center"/>
                    <w:rPr/>
                  </w:pPr>
                  <w:r>
                    <w:t xml:space="preserve">0.10</w:t>
                  </w:r>
                  <w:r/>
                </w:p>
              </w:tc>
              <w:tc>
                <w:tcPr>
                  <w:tcBorders/>
                  <w:textDirection w:val="lrTb"/>
                  <w:noWrap w:val="false"/>
                </w:tcPr>
                <w:p>
                  <w:pPr>
                    <w:pStyle w:val="907"/>
                    <w:pBdr/>
                    <w:spacing/>
                    <w:ind/>
                    <w:jc w:val="center"/>
                    <w:rPr/>
                  </w:pPr>
                  <w:r>
                    <w:t xml:space="preserve">0.60</w:t>
                  </w:r>
                  <w:r/>
                </w:p>
              </w:tc>
            </w:tr>
            <w:tr>
              <w:trPr/>
              <w:tc>
                <w:tcPr>
                  <w:tcBorders/>
                  <w:textDirection w:val="lrTb"/>
                  <w:noWrap w:val="false"/>
                </w:tcPr>
                <w:p>
                  <w:pPr>
                    <w:pStyle w:val="907"/>
                    <w:pBdr/>
                    <w:spacing/>
                    <w:ind/>
                    <w:jc w:val="center"/>
                    <w:rPr/>
                  </w:pPr>
                  <w:r>
                    <w:t xml:space="preserve">PWL</w:t>
                  </w:r>
                  <w:r/>
                </w:p>
              </w:tc>
              <w:tc>
                <w:tcPr>
                  <w:tcBorders/>
                  <w:textDirection w:val="lrTb"/>
                  <w:noWrap w:val="false"/>
                </w:tcPr>
                <w:p>
                  <w:pPr>
                    <w:pStyle w:val="907"/>
                    <w:pBdr/>
                    <w:spacing/>
                    <w:ind/>
                    <w:jc w:val="center"/>
                    <w:rPr/>
                  </w:pPr>
                  <w:r>
                    <w:t xml:space="preserve">tf</w:t>
                  </w:r>
                  <w:r/>
                </w:p>
              </w:tc>
              <w:tc>
                <w:tcPr>
                  <w:tcBorders/>
                  <w:textDirection w:val="lrTb"/>
                  <w:noWrap w:val="false"/>
                </w:tcPr>
                <w:p>
                  <w:pPr>
                    <w:pStyle w:val="907"/>
                    <w:pBdr/>
                    <w:spacing/>
                    <w:ind/>
                    <w:jc w:val="center"/>
                    <w:rPr/>
                  </w:pPr>
                  <w:r>
                    <w:t xml:space="preserve">Nadir-model</w:t>
                  </w:r>
                  <w:r/>
                </w:p>
              </w:tc>
              <w:tc>
                <w:tcPr>
                  <w:tcBorders/>
                  <w:textDirection w:val="lrTb"/>
                  <w:noWrap w:val="false"/>
                </w:tcPr>
                <w:p>
                  <w:pPr>
                    <w:pStyle w:val="907"/>
                    <w:pBdr/>
                    <w:spacing/>
                    <w:ind/>
                    <w:jc w:val="center"/>
                    <w:rPr/>
                  </w:pPr>
                  <w:r>
                    <w:t xml:space="preserve">16.81</w:t>
                  </w:r>
                  <w:r/>
                </w:p>
              </w:tc>
              <w:tc>
                <w:tcPr>
                  <w:tcBorders/>
                  <w:textDirection w:val="lrTb"/>
                  <w:noWrap w:val="false"/>
                </w:tcPr>
                <w:p>
                  <w:pPr>
                    <w:pStyle w:val="907"/>
                    <w:pBdr/>
                    <w:spacing/>
                    <w:ind/>
                    <w:jc w:val="center"/>
                    <w:rPr/>
                  </w:pPr>
                  <w:r>
                    <w:t xml:space="preserve">18.20</w:t>
                  </w:r>
                  <w:r/>
                </w:p>
              </w:tc>
              <w:tc>
                <w:tcPr>
                  <w:tcBorders/>
                  <w:textDirection w:val="lrTb"/>
                  <w:noWrap w:val="false"/>
                </w:tcPr>
                <w:p>
                  <w:pPr>
                    <w:pStyle w:val="907"/>
                    <w:pBdr/>
                    <w:spacing/>
                    <w:ind/>
                    <w:jc w:val="center"/>
                    <w:rPr/>
                  </w:pPr>
                  <w:r>
                    <w:t xml:space="preserve">-1.39</w:t>
                  </w:r>
                  <w:r/>
                </w:p>
              </w:tc>
              <w:tc>
                <w:tcPr>
                  <w:tcBorders/>
                  <w:textDirection w:val="lrTb"/>
                  <w:noWrap w:val="false"/>
                </w:tcPr>
                <w:p>
                  <w:pPr>
                    <w:pStyle w:val="907"/>
                    <w:pBdr/>
                    <w:spacing/>
                    <w:ind/>
                    <w:jc w:val="center"/>
                    <w:rPr/>
                  </w:pPr>
                  <w:r>
                    <w:t xml:space="preserve">-8.26</w:t>
                  </w:r>
                  <w:bookmarkEnd w:id="101"/>
                  <w:r/>
                </w:p>
              </w:tc>
            </w:tr>
          </w:tbl>
          <w:p>
            <w:pPr>
              <w:pBdr/>
              <w:spacing/>
              <w:ind/>
              <w:rPr/>
            </w:pPr>
            <w:r/>
            <w:bookmarkEnd w:id="102"/>
            <w:bookmarkEnd w:id="103"/>
            <w:r/>
          </w:p>
        </w:tc>
      </w:tr>
    </w:tbl>
    <w:p>
      <w:pPr>
        <w:pStyle w:val="843"/>
        <w:pBdr/>
        <w:spacing/>
        <w:ind/>
        <w:rPr/>
      </w:pPr>
      <w:r/>
      <w:bookmarkStart w:id="104" w:name="discussion"/>
      <w:r>
        <w:t xml:space="preserve">5. Discussion</w:t>
      </w:r>
      <w:r/>
    </w:p>
    <w:p>
      <w:pPr>
        <w:pStyle w:val="906"/>
        <w:pBdr/>
        <w:spacing/>
        <w:ind/>
        <w:rPr/>
      </w:pPr>
      <w:r>
        <w:t xml:space="preserve">The point scale observations presented in this study showed air temperature had little influence on interception efficiency</w:t>
      </w:r>
      <w:r>
        <w:t xml:space="preserve"> </w:t>
      </w:r>
      <w:hyperlink w:tooltip="#fig-lai-met-ip" w:anchor="fig-lai-met-ip" w:history="1">
        <w:r>
          <w:rPr>
            <w:rStyle w:val="861"/>
          </w:rPr>
          <w:t xml:space="preserve">Figure 5</w:t>
        </w:r>
      </w:hyperlink>
      <w:r>
        <w:t xml:space="preserve"> </w:t>
      </w:r>
      <w:r>
        <w:t xml:space="preserve">which differs from existing studies which suggested either a strong positive</w:t>
      </w:r>
      <w:r>
        <w:t xml:space="preserve"> </w:t>
      </w:r>
      <w:r>
        <w:t xml:space="preserve">(Storck et al., 2002)</w:t>
      </w:r>
      <w:r>
        <w:t xml:space="preserve"> </w:t>
      </w:r>
      <w:r>
        <w:t xml:space="preserve">or negative</w:t>
      </w:r>
      <w:r>
        <w:t xml:space="preserve"> </w:t>
      </w:r>
      <w:r>
        <w:t xml:space="preserve">(Hedstrom &amp; Pomeroy, 1998)</w:t>
      </w:r>
      <w:r>
        <w:t xml:space="preserve"> </w:t>
      </w:r>
      <w:r>
        <w:t xml:space="preserve">relationship. An increase in </w:t>
      </w:r>
      <w:ins w:id="256" w:author="alex" w:date="2024-09-13T04:37:29Z" oouserid="alex">
        <w:r>
          <w:t xml:space="preserve">initial </w:t>
        </w:r>
      </w:ins>
      <w:r>
        <w:t xml:space="preserve">interception efficiency before unloading was observed with increasing wind speed at two locations which were sheltered to the predominant wind direction</w:t>
      </w:r>
      <w:r>
        <w:t xml:space="preserve"> </w:t>
      </w:r>
      <w:hyperlink w:tooltip="#fig-lai-met-ip" w:anchor="fig-lai-met-ip" w:history="1">
        <w:r>
          <w:rPr>
            <w:rStyle w:val="861"/>
          </w:rPr>
          <w:t xml:space="preserve">Figure 5</w:t>
        </w:r>
      </w:hyperlink>
      <w:r>
        <w:t xml:space="preserve">. This was attributed to an associated increase in</w:t>
      </w:r>
      <w:r>
        <w:t xml:space="preserve"> </w:t>
      </w:r>
      <m:oMath>
        <m:sSub>
          <m:sSubPr>
            <m:ctrlPr/>
          </m:sSubPr>
          <m:e>
            <m:r>
              <m:rPr/>
              <m:t>C</m:t>
            </m:r>
          </m:e>
          <m:sub>
            <m:r>
              <m:rPr/>
              <m:t>p</m:t>
            </m:r>
          </m:sub>
        </m:sSub>
      </m:oMath>
      <w:r>
        <w:t xml:space="preserve"> </w:t>
      </w:r>
      <w:r>
        <w:t xml:space="preserve">with wind speed. These results are consistent with observations by</w:t>
      </w:r>
      <w:r>
        <w:t xml:space="preserve"> </w:t>
      </w:r>
      <w:r>
        <w:t xml:space="preserve">Schmidt &amp; Troendle (1989)</w:t>
      </w:r>
      <w:r>
        <w:t xml:space="preserve"> </w:t>
      </w:r>
      <w:r>
        <w:t xml:space="preserve">who observed a slight increase in interception with increasing wind speeds up to 6 m s</w:t>
      </w:r>
      <w:r>
        <w:rPr>
          <w:vertAlign w:val="superscript"/>
        </w:rPr>
        <w:t xml:space="preserve">-1</w:t>
      </w:r>
      <w:r>
        <w:t xml:space="preserve">.</w:t>
      </w:r>
      <w:r/>
    </w:p>
    <w:p>
      <w:pPr>
        <w:pStyle w:val="854"/>
        <w:pBdr/>
        <w:spacing/>
        <w:ind/>
        <w:rPr/>
      </w:pPr>
      <w:r>
        <w:t xml:space="preserve">Compared to the influence of wind speed, interception efficiency showed a smaller sensitivity to canopy snow load at the point scale</w:t>
      </w:r>
      <w:r>
        <w:t xml:space="preserve"> </w:t>
      </w:r>
      <w:hyperlink w:tooltip="#fig-scl-ip-avg-event" w:anchor="fig-scl-ip-avg-event" w:history="1">
        <w:r>
          <w:rPr>
            <w:rStyle w:val="861"/>
          </w:rPr>
          <w:t xml:space="preserve">Figure 4</w:t>
        </w:r>
      </w:hyperlink>
      <w:r>
        <w:t xml:space="preserve">. The slight increase in interception efficiency for smaller canopy snow loads and decline in interception efficiency for larger canopy snow loads is attributed to the influence of canopy snow load on</w:t>
      </w:r>
      <w:r>
        <w:t xml:space="preserve"> </w:t>
      </w:r>
      <m:oMath>
        <m:sSub>
          <m:sSubPr>
            <m:ctrlPr/>
          </m:sSubPr>
          <m:e>
            <m:r>
              <m:rPr/>
              <m:t>C</m:t>
            </m:r>
          </m:e>
          <m:sub>
            <m:r>
              <m:rPr/>
              <m:t>p</m:t>
            </m:r>
          </m:sub>
        </m:sSub>
      </m:oMath>
      <w:r>
        <w:t xml:space="preserve"> </w:t>
      </w:r>
      <w:hyperlink w:tooltip="#fig-lai-met-ip" w:anchor="fig-lai-met-ip" w:history="1">
        <w:r>
          <w:rPr>
            <w:rStyle w:val="861"/>
          </w:rPr>
          <w:t xml:space="preserve">Figure 5</w:t>
        </w:r>
      </w:hyperlink>
      <w:r>
        <w:t xml:space="preserve">. While small, this effect is like the theory proposed by</w:t>
      </w:r>
      <w:r>
        <w:t xml:space="preserve"> </w:t>
      </w:r>
      <w:r>
        <w:t xml:space="preserve">Satterlund &amp; Haupt (1967)</w:t>
      </w:r>
      <w:r>
        <w:t xml:space="preserve"> </w:t>
      </w:r>
      <w:r>
        <w:t xml:space="preserve">that interception efficiency increases as the canopy fills with snow bridging gaps in the canopy increasing, while later declining due to branch bending and decreased canopy coverage.</w:t>
      </w:r>
      <w:r>
        <w:t xml:space="preserve"> </w:t>
      </w:r>
      <w:r>
        <w:t xml:space="preserve">Hedstrom &amp; Pomeroy (1998)</w:t>
      </w:r>
      <w:r>
        <w:t xml:space="preserve"> </w:t>
      </w:r>
      <w:r>
        <w:t xml:space="preserve">and</w:t>
      </w:r>
      <w:r>
        <w:t xml:space="preserve"> </w:t>
      </w:r>
      <w:r>
        <w:t xml:space="preserve">Storck et al. (2002)</w:t>
      </w:r>
      <w:r>
        <w:t xml:space="preserve"> </w:t>
      </w:r>
      <w:r>
        <w:t xml:space="preserve">did not observe this initial increase, but also found declining interception efficiency at high snow loads.</w:t>
      </w:r>
      <w:r/>
    </w:p>
    <w:p>
      <w:pPr>
        <w:pStyle w:val="854"/>
        <w:pBdr/>
        <w:spacing/>
        <w:ind/>
        <w:rPr/>
      </w:pPr>
      <w:r>
        <w:t xml:space="preserve">The observations presented in</w:t>
      </w:r>
      <w:r>
        <w:t xml:space="preserve"> </w:t>
      </w:r>
      <w:hyperlink w:tooltip="#fig-lai-met-ip" w:anchor="fig-lai-met-ip" w:history="1">
        <w:r>
          <w:rPr>
            <w:rStyle w:val="861"/>
          </w:rPr>
          <w:t xml:space="preserve">Figure 5</w:t>
        </w:r>
      </w:hyperlink>
      <w:r>
        <w:t xml:space="preserve"> </w:t>
      </w:r>
      <w:r>
        <w:t xml:space="preserve">and</w:t>
      </w:r>
      <w:r>
        <w:t xml:space="preserve"> </w:t>
      </w:r>
      <w:hyperlink w:tooltip="#fig-scl-w-sf" w:anchor="fig-scl-w-sf" w:history="1">
        <w:r>
          <w:rPr>
            <w:rStyle w:val="861"/>
          </w:rPr>
          <w:t xml:space="preserve">Figure 3</w:t>
        </w:r>
      </w:hyperlink>
      <w:r>
        <w:t xml:space="preserve">, differ from the</w:t>
      </w:r>
      <w:r>
        <w:t xml:space="preserve"> </w:t>
      </w:r>
      <w:r>
        <w:t xml:space="preserve">Satterlund &amp; Haupt (1967)</w:t>
      </w:r>
      <w:r>
        <w:t xml:space="preserve">,</w:t>
      </w:r>
      <w:r>
        <w:t xml:space="preserve"> </w:t>
      </w:r>
      <w:r>
        <w:t xml:space="preserve">Hedstrom &amp; Pomeroy (1998)</w:t>
      </w:r>
      <w:r>
        <w:t xml:space="preserve">,</w:t>
      </w:r>
      <w:r>
        <w:t xml:space="preserve"> </w:t>
      </w:r>
      <w:r>
        <w:t xml:space="preserve">Storck et al. (2002)</w:t>
      </w:r>
      <w:r>
        <w:t xml:space="preserve"> </w:t>
      </w:r>
      <w:r>
        <w:t xml:space="preserve">and</w:t>
      </w:r>
      <w:r>
        <w:t xml:space="preserve"> </w:t>
      </w:r>
      <w:r>
        <w:t xml:space="preserve">Moeser et al. (2015)</w:t>
      </w:r>
      <w:r>
        <w:t xml:space="preserve"> </w:t>
      </w:r>
      <w:r>
        <w:t xml:space="preserve">theories, as canopy snow load increased linearly with snowfalls up to 45 kg m</w:t>
      </w:r>
      <w:r>
        <w:rPr>
          <w:vertAlign w:val="superscript"/>
        </w:rPr>
        <w:t xml:space="preserve">-2</w:t>
      </w:r>
      <w:r>
        <w:t xml:space="preserve"> </w:t>
      </w:r>
      <w:r>
        <w:t xml:space="preserve">with no evidence of approaching a maximum canopy snow load. The strong exponential decline in interception efficiency observed with increasing event snowfall in</w:t>
      </w:r>
      <w:r>
        <w:t xml:space="preserve"> </w:t>
      </w:r>
      <w:r>
        <w:t xml:space="preserve">Satterlund &amp; Haupt (1967)</w:t>
      </w:r>
      <w:r>
        <w:t xml:space="preserve">,</w:t>
      </w:r>
      <w:r>
        <w:t xml:space="preserve"> </w:t>
      </w:r>
      <w:r>
        <w:t xml:space="preserve">Hedstrom &amp; Pomeroy (1998)</w:t>
      </w:r>
      <w:r>
        <w:t xml:space="preserve">,</w:t>
      </w:r>
      <w:r>
        <w:t xml:space="preserve"> </w:t>
      </w:r>
      <w:r>
        <w:t xml:space="preserve">Storck et al. (2002)</w:t>
      </w:r>
      <w:r>
        <w:t xml:space="preserve"> </w:t>
      </w:r>
      <w:r>
        <w:t xml:space="preserve">and</w:t>
      </w:r>
      <w:r>
        <w:t xml:space="preserve"> </w:t>
      </w:r>
      <w:r>
        <w:t xml:space="preserve">Moeser et al. (2015)</w:t>
      </w:r>
      <w:r>
        <w:t xml:space="preserve"> </w:t>
      </w:r>
      <w:r>
        <w:t xml:space="preserve">may be a result of increased unloading rates as branches bend under heavy snow loads and hence mix ablation and interception processes to varying degrees</w:t>
      </w:r>
      <w:r>
        <w:t xml:space="preserve">. The low sensitivity of interception efficiency with canopy snow load found in this study may be attributed to several factors: a reduced inclusion of ablation processes in the interception efficiency measurements, limited influence of canopy snow load on</w:t>
      </w:r>
      <w:r>
        <w:t xml:space="preserve"> </w:t>
      </w:r>
      <m:oMath>
        <m:sSub>
          <m:sSubPr>
            <m:ctrlPr/>
          </m:sSubPr>
          <m:e>
            <m:r>
              <m:rPr/>
              <m:t>C</m:t>
            </m:r>
          </m:e>
          <m:sub>
            <m:r>
              <m:rPr/>
              <m:t>p</m:t>
            </m:r>
          </m:sub>
        </m:sSub>
      </m:oMath>
      <w:r>
        <w:t xml:space="preserve"> </w:t>
      </w:r>
      <w:r>
        <w:t xml:space="preserve">at this study site, and/or the compensatory effects outlined by</w:t>
      </w:r>
      <w:r>
        <w:t xml:space="preserve"> </w:t>
      </w:r>
      <w:r>
        <w:t xml:space="preserve">Satterlund &amp; Haupt (1967)</w:t>
      </w:r>
      <w:r>
        <w:t xml:space="preserve">.</w:t>
      </w:r>
      <w:r/>
    </w:p>
    <w:p>
      <w:pPr>
        <w:pStyle w:val="854"/>
        <w:pBdr/>
        <w:spacing/>
        <w:ind/>
        <w:rPr/>
      </w:pPr>
      <w:r>
        <w:t xml:space="preserve">Staines &amp; Pomeroy (2023)</w:t>
      </w:r>
      <w:r>
        <w:t xml:space="preserve"> </w:t>
      </w:r>
      <w:r>
        <w:t xml:space="preserve">showed a slight increase in</w:t>
      </w:r>
      <w:r>
        <w:t xml:space="preserve"> </w:t>
      </w:r>
      <m:oMath>
        <m:sSub>
          <m:sSubPr>
            <m:ctrlPr/>
          </m:sSubPr>
          <m:e>
            <m:r>
              <m:rPr/>
              <m:t>C</m:t>
            </m:r>
          </m:e>
          <m:sub>
            <m:r>
              <m:rPr/>
              <m:t>p</m:t>
            </m:r>
          </m:sub>
        </m:sSub>
      </m:oMath>
      <w:r>
        <w:t xml:space="preserve"> </w:t>
      </w:r>
      <w:r>
        <w:t xml:space="preserve">between snow-off conditions from a single UAV-lidar scan compared to snow-on conditions derived from a combination of three UAV-lidar scans. The higher forest density in the</w:t>
      </w:r>
      <w:r>
        <w:t xml:space="preserve"> </w:t>
      </w:r>
      <w:r>
        <w:t xml:space="preserve">Staines &amp; Pomeroy (2023)</w:t>
      </w:r>
      <w:r>
        <w:t xml:space="preserve"> </w:t>
      </w:r>
      <w:r>
        <w:t xml:space="preserve">study resulted in less canopy gaps and was thus not as influenced by branch bending. This may have resulted in a slightly higher influence of snow load on</w:t>
      </w:r>
      <w:r>
        <w:t xml:space="preserve"> </w:t>
      </w:r>
      <m:oMath>
        <m:sSub>
          <m:sSubPr>
            <m:ctrlPr/>
          </m:sSubPr>
          <m:e>
            <m:r>
              <m:rPr/>
              <m:t>C</m:t>
            </m:r>
          </m:e>
          <m:sub>
            <m:r>
              <m:rPr/>
              <m:t>p</m:t>
            </m:r>
          </m:sub>
        </m:sSub>
      </m:oMath>
      <w:r>
        <w:t xml:space="preserve"> </w:t>
      </w:r>
      <w:r>
        <w:t xml:space="preserve">in the</w:t>
      </w:r>
      <w:r>
        <w:t xml:space="preserve"> </w:t>
      </w:r>
      <w:r>
        <w:t xml:space="preserve">Staines &amp; Pomeroy (2023)</w:t>
      </w:r>
      <w:r>
        <w:t xml:space="preserve"> </w:t>
      </w:r>
      <w:r>
        <w:t xml:space="preserve">study, compared to negligible effect reported between the March 13 and 14 UAV-lidar surveys in this study. Still, the increase in</w:t>
      </w:r>
      <w:r>
        <w:t xml:space="preserve"> </w:t>
      </w:r>
      <m:oMath>
        <m:sSub>
          <m:sSubPr>
            <m:ctrlPr/>
          </m:sSubPr>
          <m:e>
            <m:r>
              <m:rPr/>
              <m:t>C</m:t>
            </m:r>
          </m:e>
          <m:sub>
            <m:r>
              <m:rPr/>
              <m:t>p</m:t>
            </m:r>
          </m:sub>
        </m:sSub>
      </m:oMath>
      <w:r>
        <w:t xml:space="preserve"> </w:t>
      </w:r>
      <w:r>
        <w:t xml:space="preserve">resulting from snow load in</w:t>
      </w:r>
      <w:r>
        <w:t xml:space="preserve"> </w:t>
      </w:r>
      <w:r>
        <w:t xml:space="preserve">Staines &amp; Pomeroy (2023)</w:t>
      </w:r>
      <w:r>
        <w:t xml:space="preserve"> </w:t>
      </w:r>
      <w:r>
        <w:t xml:space="preserve">was smaller compared to the substantial rise in</w:t>
      </w:r>
      <w:r>
        <w:t xml:space="preserve"> </w:t>
      </w:r>
      <m:oMath>
        <m:sSub>
          <m:sSubPr>
            <m:ctrlPr/>
          </m:sSubPr>
          <m:e>
            <m:r>
              <m:rPr/>
              <m:t>C</m:t>
            </m:r>
          </m:e>
          <m:sub>
            <m:r>
              <m:rPr/>
              <m:t>p</m:t>
            </m:r>
          </m:sub>
        </m:sSub>
      </m:oMath>
      <w:r>
        <w:t xml:space="preserve"> </w:t>
      </w:r>
      <w:r>
        <w:t xml:space="preserve">due to trajectory angle presented in their study and as shown in</w:t>
      </w:r>
      <w:r>
        <w:t xml:space="preserve"> </w:t>
      </w:r>
      <w:hyperlink w:tooltip="#fig-lca-ht-ws" w:anchor="fig-lca-ht-ws" w:history="1">
        <w:r>
          <w:rPr>
            <w:rStyle w:val="861"/>
          </w:rPr>
          <w:t xml:space="preserve">Figure 11</w:t>
        </w:r>
      </w:hyperlink>
      <w:r>
        <w:t xml:space="preserve">.</w:t>
      </w:r>
      <w:r/>
    </w:p>
    <w:p>
      <w:pPr>
        <w:pStyle w:val="854"/>
        <w:pBdr/>
        <w:spacing/>
        <w:ind/>
        <w:rPr/>
      </w:pPr>
      <w:r>
        <w:t xml:space="preserve">Further evidence in support of canopy snow load not being directly related to interception efficiency or</w:t>
      </w:r>
      <w:r>
        <w:t xml:space="preserve"> </w:t>
      </w:r>
      <m:oMath>
        <m:sSub>
          <m:sSubPr>
            <m:ctrlPr/>
          </m:sSubPr>
          <m:e>
            <m:r>
              <m:rPr/>
              <m:t>C</m:t>
            </m:r>
          </m:e>
          <m:sub>
            <m:r>
              <m:rPr/>
              <m:t>p</m:t>
            </m:r>
          </m:sub>
        </m:sSub>
      </m:oMath>
      <w:r>
        <w:t xml:space="preserve"> </w:t>
      </w:r>
      <w:r>
        <w:t xml:space="preserve">is provided by</w:t>
      </w:r>
      <w:r>
        <w:t xml:space="preserve"> </w:t>
      </w:r>
      <w:r>
        <w:t xml:space="preserve">Lundquist et al. (2021)</w:t>
      </w:r>
      <w:r>
        <w:t xml:space="preserve"> </w:t>
      </w:r>
      <w:r>
        <w:t xml:space="preserve">who rep</w:t>
      </w:r>
      <w:r>
        <w:t xml:space="preserve">orted improved simulation of subcanopy snow accumulation without the use of a maximum canopy snow load when combined with ablation process representations for canopy snow melt, sublimation, wind-induced unloading and temperature induced unloading. However,</w:t>
      </w:r>
      <w:r>
        <w:t xml:space="preserve"> </w:t>
      </w:r>
      <w:r>
        <w:t xml:space="preserve">Lehtonen et al. (2016)</w:t>
      </w:r>
      <w:r>
        <w:t xml:space="preserve"> </w:t>
      </w:r>
      <w:r>
        <w:t xml:space="preserve">note that in northern Finland he</w:t>
      </w:r>
      <w:r>
        <w:t xml:space="preserve">avy canopy snow loads have been observed to continue increasing until stem breakage, under conditions favorable</w:t>
      </w:r>
      <w:del w:id="257" w:author="alex" w:date="2024-09-13T04:39:03Z" oouserid="alex">
        <w:r>
          <w:delText xml:space="preserve">favourable</w:delText>
        </w:r>
      </w:del>
      <w:r>
        <w:t xml:space="preserve"> for the formation of significant rime-ice accretion and limited ablation. Models are available to predict the accretion of ice on tree canopies</w:t>
      </w:r>
      <w:r>
        <w:t xml:space="preserve"> </w:t>
      </w:r>
      <w:r>
        <w:t xml:space="preserve">(e.g., Nock et al., 2016)</w:t>
      </w:r>
      <w:r>
        <w:t xml:space="preserve"> </w:t>
      </w:r>
      <w:r>
        <w:t xml:space="preserve">however, further research is required to understand the canopy snow load required to cause stem breakage across different tree species and canopy loads.</w:t>
      </w:r>
      <w:r/>
    </w:p>
    <w:p>
      <w:pPr>
        <w:pStyle w:val="854"/>
        <w:pBdr/>
        <w:spacing/>
        <w:ind/>
        <w:rPr/>
      </w:pPr>
      <w:r>
        <w:t xml:space="preserve">These findings on the limited influence of canopy snow load on challenge the theoretical basis of many existing snow interception parameterizations</w:t>
      </w:r>
      <w:r>
        <w:t xml:space="preserve"> </w:t>
      </w:r>
      <w:r>
        <w:t xml:space="preserve">(Hedstrom &amp; Pomeroy, 1998; Moeser et al., 2015; Satterlund &amp; Haupt, 1967; Storck et al., 2002)</w:t>
      </w:r>
      <w:r>
        <w:t xml:space="preserve">. To address this a new snow interception parameterization,</w:t>
      </w:r>
      <w:r>
        <w:t xml:space="preserve"> </w:t>
      </w:r>
      <w:hyperlink w:tooltip="#eq-lca-ip" w:anchor="eq-lca-ip" w:history="1">
        <w:r>
          <w:rPr>
            <w:rStyle w:val="861"/>
          </w:rPr>
          <w:t xml:space="preserve">Equation 9</w:t>
        </w:r>
      </w:hyperlink>
      <w:r>
        <w:t xml:space="preserve">, is presented which calculates interception efficiency as a function of</w:t>
      </w:r>
      <w:r>
        <w:t xml:space="preserve"> </w:t>
      </w:r>
      <m:oMath>
        <m:sSub>
          <m:sSubPr>
            <m:ctrlPr/>
          </m:sSubPr>
          <m:e>
            <m:r>
              <m:rPr/>
              <m:t>C</m:t>
            </m:r>
          </m:e>
          <m:sub>
            <m:r>
              <m:rPr/>
              <m:t>p</m:t>
            </m:r>
          </m:sub>
        </m:sSub>
      </m:oMath>
      <w:r>
        <w:t xml:space="preserve"> </w:t>
      </w:r>
      <w:r>
        <w:t xml:space="preserve">and</w:t>
      </w:r>
      <w:r>
        <w:t xml:space="preserve"> </w:t>
      </w:r>
      <m:oMath>
        <m:r>
          <m:rPr/>
          <m:t>α</m:t>
        </m:r>
      </m:oMath>
      <w:r>
        <w:t xml:space="preserve">. This new parameterization allows for canopy snow loading processes to be isolated from canopy snow ablation processes and is consistent with the rainfall interception literature</w:t>
      </w:r>
      <w:r>
        <w:t xml:space="preserve"> </w:t>
      </w:r>
      <w:r>
        <w:t xml:space="preserve">(Valante et al., 1997)</w:t>
      </w:r>
      <w:r>
        <w:t xml:space="preserve">.</w:t>
      </w:r>
      <w:r>
        <w:t xml:space="preserve"> </w:t>
      </w:r>
      <w:hyperlink w:tooltip="#eq-lca-ip" w:anchor="eq-lca-ip" w:history="1">
        <w:r>
          <w:rPr>
            <w:rStyle w:val="861"/>
          </w:rPr>
          <w:t xml:space="preserve">Equation 9</w:t>
        </w:r>
      </w:hyperlink>
      <w:r>
        <w:t xml:space="preserve"> </w:t>
      </w:r>
      <w:r>
        <w:t xml:space="preserve">differs only slightly from the original</w:t>
      </w:r>
      <w:r>
        <w:t xml:space="preserve"> </w:t>
      </w:r>
      <w:r>
        <w:t xml:space="preserve">Hedstrom &amp; Pomeroy (1998)</w:t>
      </w:r>
      <w:r>
        <w:t xml:space="preserve"> </w:t>
      </w:r>
      <w:r>
        <w:t xml:space="preserve">parameterization (see Equation 6 in</w:t>
      </w:r>
      <w:r>
        <w:t xml:space="preserve"> </w:t>
      </w:r>
      <w:r>
        <w:t xml:space="preserve">Hedstrom &amp; Pomeroy (1998)</w:t>
      </w:r>
      <w:r>
        <w:t xml:space="preserve">), in that it does not calculate interception efficiency as a function of canopy snow load and from the</w:t>
      </w:r>
      <w:r>
        <w:t xml:space="preserve"> </w:t>
      </w:r>
      <w:r>
        <w:t xml:space="preserve">Storck et al. (2002)</w:t>
      </w:r>
      <w:r>
        <w:t xml:space="preserve"> </w:t>
      </w:r>
      <w:r>
        <w:t xml:space="preserve">parameterization who proposed interception efficiency to be constant over time and space. The theoretical basis of the</w:t>
      </w:r>
      <w:r>
        <w:t xml:space="preserve"> </w:t>
      </w:r>
      <m:oMath>
        <m:r>
          <m:rPr/>
          <m:t>α</m:t>
        </m:r>
      </m:oMath>
      <w:r>
        <w:t xml:space="preserve"> </w:t>
      </w:r>
      <w:r>
        <w:t xml:space="preserve">value in</w:t>
      </w:r>
      <w:r>
        <w:t xml:space="preserve"> </w:t>
      </w:r>
      <w:hyperlink w:tooltip="#eq-lca-ip" w:anchor="eq-lca-ip" w:history="1">
        <w:r>
          <w:rPr>
            <w:rStyle w:val="861"/>
          </w:rPr>
          <w:t xml:space="preserve">Equation 9</w:t>
        </w:r>
      </w:hyperlink>
      <w:r>
        <w:t xml:space="preserve"> </w:t>
      </w:r>
      <w:r>
        <w:t xml:space="preserve">is that the association between</w:t>
      </w:r>
      <w:r>
        <w:t xml:space="preserve"> </w:t>
      </w:r>
      <m:oMath>
        <m:sSub>
          <m:sSubPr>
            <m:ctrlPr/>
          </m:sSubPr>
          <m:e>
            <m:r>
              <m:rPr/>
              <m:t>C</m:t>
            </m:r>
          </m:e>
          <m:sub>
            <m:r>
              <m:rPr/>
              <m:t>p</m:t>
            </m:r>
          </m:sub>
        </m:sSub>
      </m:oMath>
      <w:r>
        <w:t xml:space="preserve"> </w:t>
      </w:r>
      <w:r>
        <w:t xml:space="preserve">and interception efficiency, as shown in</w:t>
      </w:r>
      <w:r>
        <w:t xml:space="preserve"> </w:t>
      </w:r>
      <w:hyperlink w:tooltip="#fig-lca-vs-ip" w:anchor="fig-lca-vs-ip" w:history="1">
        <w:r>
          <w:rPr>
            <w:rStyle w:val="861"/>
          </w:rPr>
          <w:t xml:space="preserve">Figure 10</w:t>
        </w:r>
      </w:hyperlink>
      <w:r>
        <w:t xml:space="preserve">, does not follow a 1:1 line as falling snow hydrometeors may bounce off the canopy elements. However, as direct measurements of</w:t>
      </w:r>
      <w:r>
        <w:t xml:space="preserve"> </w:t>
      </w:r>
      <m:oMath>
        <m:sSub>
          <m:sSubPr>
            <m:ctrlPr/>
          </m:sSubPr>
          <m:e>
            <m:r>
              <m:rPr/>
              <m:t>C</m:t>
            </m:r>
          </m:e>
          <m:sub>
            <m:r>
              <m:rPr/>
              <m:t>p</m:t>
            </m:r>
          </m:sub>
        </m:sSub>
      </m:oMath>
      <w:r>
        <w:t xml:space="preserve"> </w:t>
      </w:r>
      <w:r>
        <w:t xml:space="preserve">are not widely available, an</w:t>
      </w:r>
      <w:r>
        <w:t xml:space="preserve"> </w:t>
      </w:r>
      <m:oMath>
        <m:r>
          <m:rPr/>
          <m:t>α</m:t>
        </m:r>
      </m:oMath>
      <w:r>
        <w:t xml:space="preserve"> </w:t>
      </w:r>
      <w:r>
        <w:t xml:space="preserve">value of 1 is suggested if</w:t>
      </w:r>
      <w:r>
        <w:t xml:space="preserve"> </w:t>
      </w:r>
      <m:oMath>
        <m:sSub>
          <m:sSubPr>
            <m:ctrlPr/>
          </m:sSubPr>
          <m:e>
            <m:r>
              <m:rPr/>
              <m:t>C</m:t>
            </m:r>
          </m:e>
          <m:sub>
            <m:r>
              <m:rPr/>
              <m:t>p</m:t>
            </m:r>
          </m:sub>
        </m:sSub>
      </m:oMath>
      <w:r>
        <w:t xml:space="preserve"> </w:t>
      </w:r>
      <w:r>
        <w:t xml:space="preserve">is approximated from</w:t>
      </w:r>
      <w:r>
        <w:t xml:space="preserve"> </w:t>
      </w:r>
      <m:oMath>
        <m:sSub>
          <m:sSubPr>
            <m:ctrlPr/>
          </m:sSubPr>
          <m:e>
            <m:r>
              <m:rPr/>
              <m:t>C</m:t>
            </m:r>
          </m:e>
          <m:sub>
            <m:r>
              <m:rPr/>
              <m:t>c</m:t>
            </m:r>
          </m:sub>
        </m:sSub>
      </m:oMath>
      <w:r>
        <w:t xml:space="preserve"> </w:t>
      </w:r>
      <w:r>
        <w:t xml:space="preserve">using</w:t>
      </w:r>
      <w:r>
        <w:t xml:space="preserve"> </w:t>
      </w:r>
      <w:hyperlink w:tooltip="#eq-lca-ac" w:anchor="eq-lca-ac" w:history="1">
        <w:r>
          <w:rPr>
            <w:rStyle w:val="861"/>
          </w:rPr>
          <w:t xml:space="preserve">Equation 10</w:t>
        </w:r>
      </w:hyperlink>
      <w:r>
        <w:t xml:space="preserve">, following the fit of the nadir model in</w:t>
      </w:r>
      <w:r>
        <w:t xml:space="preserve"> </w:t>
      </w:r>
      <w:hyperlink w:tooltip="#fig-lca-vs-ip" w:anchor="fig-lca-vs-ip" w:history="1">
        <w:r>
          <w:rPr>
            <w:rStyle w:val="861"/>
          </w:rPr>
          <w:t xml:space="preserve">Figure 10</w:t>
        </w:r>
      </w:hyperlink>
      <w:r>
        <w:t xml:space="preserve">. The new snow interception routine is also similar to many recent rainfall interception studies, which calculate throughfall as a function of</w:t>
      </w:r>
      <w:r>
        <w:t xml:space="preserve"> </w:t>
      </w:r>
      <m:oMath>
        <m:sSub>
          <m:sSubPr>
            <m:ctrlPr/>
          </m:sSubPr>
          <m:e>
            <m:r>
              <m:rPr/>
              <m:t>C</m:t>
            </m:r>
          </m:e>
          <m:sub>
            <m:r>
              <m:rPr/>
              <m:t>c</m:t>
            </m:r>
          </m:sub>
        </m:sSub>
      </m:oMath>
      <w:r>
        <w:t xml:space="preserve"> </w:t>
      </w:r>
      <w:r>
        <w:t xml:space="preserve">(e.g., Valante et al., 1997)</w:t>
      </w:r>
      <w:r>
        <w:t xml:space="preserve">.</w:t>
      </w:r>
      <w:r/>
    </w:p>
    <w:p>
      <w:pPr>
        <w:pStyle w:val="854"/>
        <w:pBdr/>
        <w:spacing/>
        <w:ind/>
        <w:rPr/>
      </w:pPr>
      <w:r>
        <w:t xml:space="preserve">Measurements of interception efficiency and canopy structure collected in this study corroborated with the</w:t>
      </w:r>
      <w:r>
        <w:t xml:space="preserve"> </w:t>
      </w:r>
      <w:r>
        <w:t xml:space="preserve">Hedstrom &amp; Pomeroy (1998)</w:t>
      </w:r>
      <w:r>
        <w:t xml:space="preserve"> </w:t>
      </w:r>
      <w:r>
        <w:t xml:space="preserve">theory and showed reduced throughfall on the lee side of individual trees</w:t>
      </w:r>
      <w:r>
        <w:t xml:space="preserve"> </w:t>
      </w:r>
      <w:hyperlink w:tooltip="#fig-lidar-tf-ip" w:anchor="fig-lidar-tf-ip" w:history="1">
        <w:r>
          <w:rPr>
            <w:rStyle w:val="861"/>
          </w:rPr>
          <w:t xml:space="preserve">Figure 8</w:t>
        </w:r>
      </w:hyperlink>
      <w:r>
        <w:t xml:space="preserve">. This was attributed to predominately non-vertical hydrometeor trajectory angles which can substantially increase plot-wide</w:t>
      </w:r>
      <w:r>
        <w:t xml:space="preserve"> </w:t>
      </w:r>
      <m:oMath>
        <m:sSub>
          <m:sSubPr>
            <m:ctrlPr/>
          </m:sSubPr>
          <m:e>
            <m:r>
              <m:rPr/>
              <m:t>C</m:t>
            </m:r>
          </m:e>
          <m:sub>
            <m:r>
              <m:rPr/>
              <m:t>p</m:t>
            </m:r>
          </m:sub>
        </m:sSub>
      </m:oMath>
      <w:r>
        <w:t xml:space="preserve"> </w:t>
      </w:r>
      <w:r>
        <w:t xml:space="preserve">as shown in</w:t>
      </w:r>
      <w:r>
        <w:t xml:space="preserve"> </w:t>
      </w:r>
      <w:hyperlink w:tooltip="#fig-lca-ht-ws" w:anchor="fig-lca-ht-ws" w:history="1">
        <w:r>
          <w:rPr>
            <w:rStyle w:val="861"/>
          </w:rPr>
          <w:t xml:space="preserve">Figure 11</w:t>
        </w:r>
      </w:hyperlink>
      <w:r>
        <w:t xml:space="preserve">. It was found that the mean hydrometeor trajectory angle over a snowfall event could be predicted by using the observed hydrometeor fall velocity and a mean horizon</w:t>
      </w:r>
      <w:r>
        <w:t xml:space="preserve">tal wind speed selected at one-third of the canopy height above the ground. A wind speed at one-third the mean canopy height is thought to be important for canopy snow accumulation as a large fraction of the horizontal cross sectional area is at this heigh</w:t>
      </w:r>
      <w:r>
        <w:t xml:space="preserve">t for most needleleaf canopies. While a wind speed selected at a height higher within the canopy may have a higher speed and thus more horizontal trajectory angle, less canopy elements at this height would be available for contacting incoming hydrometeors.</w:t>
      </w:r>
      <w:r>
        <w:t xml:space="preserve"> </w:t>
      </w:r>
      <w:r>
        <w:t xml:space="preserve">Katsushima et al. (2023)</w:t>
      </w:r>
      <w:r>
        <w:t xml:space="preserve">, also proposed the wind speed at o</w:t>
      </w:r>
      <w:r>
        <w:t xml:space="preserve">ne-third the canopy height for for modelling unloading of canopy snow as it corresponds to the centre of gravity when the horizontal projection of the canopy is assumed to be a triangle. However, there is uncertainty in the transferability of one-third can</w:t>
      </w:r>
      <w:r>
        <w:t xml:space="preserve">opy height observed here to other environments due to differing tree structures and tree species such as those with a larger trunk space or have more of their canopy contact area at higher heights above the ground (i.e., some deciduous canopies). Moreover,</w:t>
      </w:r>
      <w:r>
        <w:t xml:space="preserve"> </w:t>
      </w:r>
      <w:hyperlink w:tooltip="#eq-ta" w:anchor="eq-ta" w:history="1">
        <w:r>
          <w:rPr>
            <w:rStyle w:val="861"/>
          </w:rPr>
          <w:t xml:space="preserve">Equation 4</w:t>
        </w:r>
      </w:hyperlink>
      <w:r>
        <w:t xml:space="preserve"> </w:t>
      </w:r>
      <w:r>
        <w:t xml:space="preserve">assumes a linear hydrometeor trajectory, and does not consider non-linear patterns such as wind flow wrapping around tree elements, turbulent flow, or differences in wind speed with height.</w:t>
      </w:r>
      <w:r/>
    </w:p>
    <w:p>
      <w:pPr>
        <w:pStyle w:val="854"/>
        <w:pBdr/>
        <w:spacing/>
        <w:ind/>
        <w:rPr/>
      </w:pPr>
      <w:r>
        <w:t xml:space="preserve">An existing method proposed in</w:t>
      </w:r>
      <w:r>
        <w:t xml:space="preserve"> </w:t>
      </w:r>
      <w:r>
        <w:t xml:space="preserve">Hedstrom &amp; Pomeroy (1998)</w:t>
      </w:r>
      <w:r>
        <w:t xml:space="preserve"> </w:t>
      </w:r>
      <w:r>
        <w:t xml:space="preserve">to scale canopy coverage with wind speed failed to reproduce the observations presented in</w:t>
      </w:r>
      <w:r>
        <w:t xml:space="preserve"> </w:t>
      </w:r>
      <w:hyperlink w:tooltip="#fig-lca-ht-ws" w:anchor="fig-lca-ht-ws" w:history="1">
        <w:r>
          <w:rPr>
            <w:rStyle w:val="861"/>
          </w:rPr>
          <w:t xml:space="preserve">Figure 11</w:t>
        </w:r>
      </w:hyperlink>
      <w:r>
        <w:t xml:space="preserve">. A new method is proposed which uses logistic function to calculate plot-wide</w:t>
      </w:r>
      <w:r>
        <w:t xml:space="preserve"> </w:t>
      </w:r>
      <m:oMath>
        <m:sSub>
          <m:sSubPr>
            <m:ctrlPr/>
          </m:sSubPr>
          <m:e>
            <m:r>
              <m:rPr/>
              <m:t>C</m:t>
            </m:r>
          </m:e>
          <m:sub>
            <m:r>
              <m:rPr/>
              <m:t>i</m:t>
            </m:r>
            <m:r>
              <m:rPr/>
              <m:t>n</m:t>
            </m:r>
            <m:r>
              <m:rPr/>
              <m:t>c</m:t>
            </m:r>
          </m:sub>
        </m:sSub>
      </m:oMath>
      <w:r>
        <w:t xml:space="preserve"> </w:t>
      </w:r>
      <w:r>
        <w:t xml:space="preserve">as a function of</w:t>
      </w:r>
      <w:r>
        <w:t xml:space="preserve"> </w:t>
      </w:r>
      <m:oMath>
        <m:sSub>
          <m:sSubPr>
            <m:ctrlPr/>
          </m:sSubPr>
          <m:e>
            <m:r>
              <m:rPr/>
              <m:t>θ</m:t>
            </m:r>
          </m:e>
          <m:sub>
            <m:r>
              <m:rPr/>
              <m:t>h</m:t>
            </m:r>
          </m:sub>
        </m:sSub>
      </m:oMath>
      <w:r>
        <w:t xml:space="preserve"> </w:t>
      </w:r>
      <w:r>
        <w:t xml:space="preserve">and</w:t>
      </w:r>
      <w:r>
        <w:t xml:space="preserve"> </w:t>
      </w:r>
      <m:oMath>
        <m:sSub>
          <m:sSubPr>
            <m:ctrlPr/>
          </m:sSubPr>
          <m:e>
            <m:r>
              <m:rPr/>
              <m:t>C</m:t>
            </m:r>
          </m:e>
          <m:sub>
            <m:r>
              <m:rPr/>
              <m:t>c</m:t>
            </m:r>
          </m:sub>
        </m:sSub>
      </m:oMath>
      <w:r>
        <w:t xml:space="preserve">. Significant scatter in VoxRS measured</w:t>
      </w:r>
      <w:r>
        <w:t xml:space="preserve"> </w:t>
      </w:r>
      <m:oMath>
        <m:sSub>
          <m:sSubPr>
            <m:ctrlPr/>
          </m:sSubPr>
          <m:e>
            <m:r>
              <m:rPr/>
              <m:t>C</m:t>
            </m:r>
          </m:e>
          <m:sub>
            <m:r>
              <m:rPr/>
              <m:t>p</m:t>
            </m:r>
          </m:sub>
        </m:sSub>
      </m:oMath>
      <w:r>
        <w:t xml:space="preserve"> </w:t>
      </w:r>
      <w:r>
        <w:t xml:space="preserve">across the two forest plots, illustrated by the high standard deviation in</w:t>
      </w:r>
      <w:r>
        <w:t xml:space="preserve"> </w:t>
      </w:r>
      <w:hyperlink w:tooltip="#fig-lca-ht-ws" w:anchor="fig-lca-ht-ws" w:history="1">
        <w:r>
          <w:rPr>
            <w:rStyle w:val="861"/>
          </w:rPr>
          <w:t xml:space="preserve">Figure 11</w:t>
        </w:r>
      </w:hyperlink>
      <w:r>
        <w:t xml:space="preserve">, resulted from directional (azimuth) and spatial differences in canopy structure. This large scatter suggests the observed relationships in</w:t>
      </w:r>
      <w:r>
        <w:t xml:space="preserve"> </w:t>
      </w:r>
      <w:hyperlink w:tooltip="#fig-lca-ht-ws" w:anchor="fig-lca-ht-ws" w:history="1">
        <w:r>
          <w:rPr>
            <w:rStyle w:val="861"/>
          </w:rPr>
          <w:t xml:space="preserve">Figure 11</w:t>
        </w:r>
      </w:hyperlink>
      <w:r>
        <w:t xml:space="preserve"> </w:t>
      </w:r>
      <w:r>
        <w:t xml:space="preserve">are only applicable at the forest stand scale where the sub metre variability</w:t>
      </w:r>
      <w:r>
        <w:t xml:space="preserve"> </w:t>
      </w:r>
      <m:oMath>
        <m:sSub>
          <m:sSubPr>
            <m:ctrlPr/>
          </m:sSubPr>
          <m:e>
            <m:r>
              <m:rPr/>
              <m:t>C</m:t>
            </m:r>
          </m:e>
          <m:sub>
            <m:r>
              <m:rPr/>
              <m:t>p</m:t>
            </m:r>
          </m:sub>
        </m:sSub>
      </m:oMath>
      <w:r>
        <w:t xml:space="preserve"> </w:t>
      </w:r>
      <w:r>
        <w:t xml:space="preserve">averages out. At this scale,</w:t>
      </w:r>
      <w:r>
        <w:t xml:space="preserve"> </w:t>
      </w:r>
      <w:hyperlink w:tooltip="#eq-lca-inc" w:anchor="eq-lca-inc" w:history="1">
        <w:r>
          <w:rPr>
            <w:rStyle w:val="861"/>
          </w:rPr>
          <w:t xml:space="preserve">Equation 11</w:t>
        </w:r>
      </w:hyperlink>
      <w:r>
        <w:t xml:space="preserve">, which uses trajectory angle alone, could be sufficient to determine</w:t>
      </w:r>
      <w:r>
        <w:t xml:space="preserve"> </w:t>
      </w:r>
      <m:oMath>
        <m:sSub>
          <m:sSubPr>
            <m:ctrlPr/>
          </m:sSubPr>
          <m:e>
            <m:r>
              <m:rPr/>
              <m:t>C</m:t>
            </m:r>
          </m:e>
          <m:sub>
            <m:r>
              <m:rPr/>
              <m:t>i</m:t>
            </m:r>
            <m:r>
              <m:rPr/>
              <m:t>n</m:t>
            </m:r>
            <m:r>
              <m:rPr/>
              <m:t>c</m:t>
            </m:r>
          </m:sub>
        </m:sSub>
      </m:oMath>
      <w:r>
        <w:t xml:space="preserve"> </w:t>
      </w:r>
      <w:r>
        <w:t xml:space="preserve">and thus</w:t>
      </w:r>
      <w:r>
        <w:t xml:space="preserve"> </w:t>
      </w:r>
      <m:oMath>
        <m:sSub>
          <m:sSubPr>
            <m:ctrlPr/>
          </m:sSubPr>
          <m:e>
            <m:r>
              <m:rPr/>
              <m:t>C</m:t>
            </m:r>
          </m:e>
          <m:sub>
            <m:r>
              <m:rPr/>
              <m:t>p</m:t>
            </m:r>
          </m:sub>
        </m:sSub>
      </m:oMath>
      <w:r>
        <w:t xml:space="preserve">. Further work is required to refine the relationship proposed in</w:t>
      </w:r>
      <w:r>
        <w:t xml:space="preserve"> </w:t>
      </w:r>
      <w:hyperlink w:tooltip="#eq-lca-inc" w:anchor="eq-lca-inc" w:history="1">
        <w:r>
          <w:rPr>
            <w:rStyle w:val="861"/>
          </w:rPr>
          <w:t xml:space="preserve">Equation 11</w:t>
        </w:r>
      </w:hyperlink>
      <w:r>
        <w:t xml:space="preserve"> </w:t>
      </w:r>
      <w:r>
        <w:t xml:space="preserve">across a range of tree species and densities, determine how to calculate the maximum canopy snow load, reassess canopy snow ablation parameterizations of the new snow interception routine.</w:t>
      </w:r>
      <w:r/>
    </w:p>
    <w:p>
      <w:pPr>
        <w:pStyle w:val="854"/>
        <w:pBdr/>
        <w:spacing/>
        <w:ind/>
        <w:rPr/>
      </w:pPr>
      <w:r>
        <w:t xml:space="preserve">Although the performance improvement in the vector-based model compared to the Nadir model is relatively small the positive bias of the VB model is pr</w:t>
      </w:r>
      <w:r>
        <w:t xml:space="preserve">eferred due to uncertainties with the throughfall measurements. Throughfall measurements by UAV-lidar over the March 13-14 snowfall event are inherently overestimates due to some unloading and redistribution of snow, which were estimated to be about 2 kg m</w:t>
      </w:r>
      <w:r>
        <w:rPr>
          <w:vertAlign w:val="superscript"/>
        </w:rPr>
        <w:t xml:space="preserve">-2</w:t>
      </w:r>
      <w:r>
        <w:t xml:space="preserve">. Throughfall measurements that do not include unloading and redistribution would have been slightly lower and thus better matched the vector-based model. Conversely, the Nadir model</w:t>
      </w:r>
      <w:r>
        <w:t xml:space="preserve"> which has a stronger negative bias, would result in further overestimates. Although the Nadir model provided good performance for this event, reduced performance would be expected for a snowfall event with stronger wind speeds which would further increase</w:t>
      </w:r>
      <w:r>
        <w:t xml:space="preserve"> </w:t>
      </w:r>
      <m:oMath>
        <m:sSub>
          <m:sSubPr>
            <m:ctrlPr/>
          </m:sSubPr>
          <m:e>
            <m:r>
              <m:rPr/>
              <m:t>C</m:t>
            </m:r>
          </m:e>
          <m:sub>
            <m:r>
              <m:rPr/>
              <m:t>p</m:t>
            </m:r>
          </m:sub>
        </m:sSub>
      </m:oMath>
      <w:r>
        <w:t xml:space="preserve">. While the vector-based model acts to increase interception efficiency with wind speed, several studies suggest that canopy snow ablation increases as a result of wind induced unloading</w:t>
      </w:r>
      <w:r>
        <w:t xml:space="preserve"> </w:t>
      </w:r>
      <w:r>
        <w:t xml:space="preserve">(Bartlett &amp; Verseghy, 2015; Betts &amp; Ball, 1997; Lumbrazo et al., 2022; Roesch et al., 2001; Wheeler, 1987)</w:t>
      </w:r>
      <w:r>
        <w:t xml:space="preserve">. While these studies have been used to develop parameterizations for wind induced unloading, they were not based on direct measurements of canopy snow unloading and further research is required to better refine these relationships to understand h</w:t>
      </w:r>
      <w:r>
        <w:t xml:space="preserve">ow wind influences canopy snow unloading after it is intercepted. Once the vector-based model is combined with a wind-induced canopy snow unloading parameterization, the overall influence of wind on canopy snow interception will be balanced to some extent.</w:t>
      </w:r>
      <w:bookmarkEnd w:id="104"/>
      <w:r/>
    </w:p>
    <w:p>
      <w:pPr>
        <w:pStyle w:val="843"/>
        <w:pBdr/>
        <w:spacing/>
        <w:ind/>
        <w:rPr/>
      </w:pPr>
      <w:r/>
      <w:bookmarkStart w:id="105" w:name="conclusions"/>
      <w:r>
        <w:t xml:space="preserve">6. Conclusions</w:t>
      </w:r>
      <w:r/>
    </w:p>
    <w:p>
      <w:pPr>
        <w:pStyle w:val="906"/>
        <w:pBdr/>
        <w:spacing/>
        <w:ind/>
        <w:rPr/>
      </w:pPr>
      <w:r>
        <w:t xml:space="preserve">New observ</w:t>
      </w:r>
      <w:r>
        <w:t xml:space="preserve">ations of snow interception, collected over a wide range of meteorological conditions and canopy structures suggest forest structure is the primary factor governing subcanopy snow accumulation. These findings challenge the theoretical foundation of most ex</w:t>
      </w:r>
      <w:r>
        <w:t xml:space="preserve">isting snow interception parameterizations, which rely on canopy snow load and air temperature as key predictors. At the point scale, high-temporal resolution measurements revealed no evidence of a maximum canopy snow load, even for snowfalls up to 45 kg m</w:t>
      </w:r>
      <w:r>
        <w:rPr>
          <w:vertAlign w:val="superscript"/>
        </w:rPr>
        <w:t xml:space="preserve">-2</w:t>
      </w:r>
      <w:r>
        <w:t xml:space="preserve">, nor was there any indication of increased cohesion or branch bending affecting in</w:t>
      </w:r>
      <w:r>
        <w:t xml:space="preserve">terception efficiency through air temperature. Instead, wind speed was found to either increase or decrease interception efficiency due to its influence on hydrometeor trajectory angle, which alters the apparent forest structure, or snow-leaf contact area.</w:t>
      </w:r>
      <w:r/>
    </w:p>
    <w:p>
      <w:pPr>
        <w:pStyle w:val="854"/>
        <w:pBdr/>
        <w:spacing/>
        <w:ind/>
        <w:rPr/>
      </w:pPr>
      <w:r>
        <w:t xml:space="preserve">At the forest plot scale, UAV-lidar measurements of throughfall collected over a wind-driven snowfall event showe</w:t>
      </w:r>
      <w:r>
        <w:t xml:space="preserve">d leaf contact area is the main factor governing the interception efficiency at a particular site. Canopy structure metrics adjusted for trajectory angle provided an improved predictor of interception efficiency compared to nadir canopy coverage. Plot-wide</w:t>
      </w:r>
      <w:r>
        <w:t xml:space="preserve"> canopy structure was shown to be highly sensitive to simulated hydrometeor trajectory angles. For example, using VoxRS measurements snow-leaf contact area was observed to double for simulated hydrometeor trajectories associated with a wind speeds of 1 m s</w:t>
      </w:r>
      <w:r>
        <w:rPr>
          <w:vertAlign w:val="superscript"/>
        </w:rPr>
        <w:t xml:space="preserve">-1</w:t>
      </w:r>
      <w:r>
        <w:t xml:space="preserve"> </w:t>
      </w:r>
      <w:r>
        <w:t xml:space="preserve">compared to vertical hydrometeor trajectories. An existing theoretical relationship failed to represent the VoxRS measured increase in leaf contact area with simulated trajectory angles.</w:t>
      </w:r>
      <w:r/>
    </w:p>
    <w:p>
      <w:pPr>
        <w:pStyle w:val="854"/>
        <w:pBdr/>
        <w:spacing/>
        <w:ind/>
        <w:rPr/>
      </w:pPr>
      <w:r>
        <w:t xml:space="preserve">The lack of a strong association between air temperature or canopy snow load with interception efficiency, along with the clear influence of wind speed, un</w:t>
      </w:r>
      <w:r>
        <w:t xml:space="preserve">derscores the need for a new snow interception parameterization. A new parameterization is proposed that calculates initial interception, prior to canopy snow ablation, as a function of snowfall and leaf contact area. This parameterization is consistent wi</w:t>
      </w:r>
      <w:r>
        <w:t xml:space="preserve">th many rainfall interception studies, which also separate canopy loading and ablation processes and calculate interception as a function of canopy coverage. Additionally, a second equation is proposed to estimate the increase in leaf contact area from nad</w:t>
      </w:r>
      <w:r>
        <w:t xml:space="preserve">ir canopy coverage as a function of hydrometeor trajectory angle. This updated snow interception parameterization showed good performance in the subalpine forest in this study, but further validation should be conducted in a range of climates, forest speci</w:t>
      </w:r>
      <w:r>
        <w:t xml:space="preserve">es, and canopy structures. Caution is advised when applying this updated routine with existing canopy snow ablation parameterizations, as these were developed in conjunction with earlier snow interception routines that also incorporated ablation processes.</w:t>
      </w:r>
      <w:bookmarkEnd w:id="105"/>
      <w:r/>
    </w:p>
    <w:p>
      <w:pPr>
        <w:pStyle w:val="843"/>
        <w:pBdr/>
        <w:spacing/>
        <w:ind/>
        <w:rPr/>
      </w:pPr>
      <w:r/>
      <w:bookmarkStart w:id="106" w:name="acknowledgments"/>
      <w:r>
        <w:t xml:space="preserve">7. Acknowledgments</w:t>
      </w:r>
      <w:r/>
    </w:p>
    <w:p>
      <w:pPr>
        <w:pStyle w:val="906"/>
        <w:pBdr/>
        <w:spacing/>
        <w:ind/>
        <w:rPr/>
      </w:pPr>
      <w:r>
        <w:t xml:space="preserve">We wish to acknowledge financial support from the University of Saskatchewan Dean’s Scholarship, Natural Sciences and Engineering Research Council of Canada, Global Water Futures Programme, Alberta Innovates and the Canada Research C</w:t>
      </w:r>
      <w:r>
        <w:t xml:space="preserve">hairs Programme. We thank Madison Harasyn, Hannah Koslowsky, Kieran Lehan, Lindsey Langs and Fortress Mountain Resort for their help in the field. Madison Harasyn, Alistair Wallace, and Rob White contributed to developing the UAV-lidar processing workflow.</w:t>
      </w:r>
      <w:bookmarkEnd w:id="106"/>
      <w:r/>
    </w:p>
    <w:p>
      <w:pPr>
        <w:pStyle w:val="843"/>
        <w:pBdr/>
        <w:spacing/>
        <w:ind/>
        <w:rPr/>
      </w:pPr>
      <w:r/>
      <w:bookmarkStart w:id="107" w:name="data-availability"/>
      <w:r>
        <w:t xml:space="preserve">8. Data Availability</w:t>
      </w:r>
      <w:r/>
    </w:p>
    <w:p>
      <w:pPr>
        <w:pStyle w:val="906"/>
        <w:pBdr/>
        <w:spacing/>
        <w:ind/>
        <w:rPr/>
      </w:pPr>
      <w:r>
        <w:t xml:space="preserve">The authors declare there are no competing interests.</w:t>
      </w:r>
      <w:r/>
    </w:p>
    <w:p>
      <w:pPr>
        <w:pBdr/>
        <w:spacing/>
        <w:ind/>
        <w:rPr/>
      </w:pPr>
      <w:r>
        <w:br w:type="page" w:clear="all"/>
      </w:r>
      <w:bookmarkEnd w:id="107"/>
      <w:r/>
    </w:p>
    <w:p>
      <w:pPr>
        <w:pStyle w:val="843"/>
        <w:pBdr/>
        <w:spacing/>
        <w:ind/>
        <w:rPr/>
      </w:pPr>
      <w:r/>
      <w:bookmarkStart w:id="223" w:name="references"/>
      <w:r>
        <w:t xml:space="preserve">9. References</w:t>
      </w:r>
      <w:r/>
    </w:p>
    <w:p>
      <w:pPr>
        <w:pStyle w:val="910"/>
        <w:pBdr/>
        <w:spacing/>
        <w:ind/>
        <w:rPr/>
      </w:pPr>
      <w:r/>
      <w:bookmarkStart w:id="222" w:name="refs"/>
      <w:r/>
      <w:bookmarkStart w:id="108" w:name="ref-Axelsson2000"/>
      <w:r>
        <w:t xml:space="preserve">Axelsson, P. (2000).</w:t>
      </w:r>
      <w:r>
        <w:t xml:space="preserve"> </w:t>
      </w:r>
      <w:r>
        <w:t xml:space="preserve">DEM Generation from laser scanner data using adaptive TIN models</w:t>
      </w:r>
      <w:r>
        <w:t xml:space="preserve">.</w:t>
      </w:r>
      <w:r>
        <w:t xml:space="preserve"> </w:t>
      </w:r>
      <w:r>
        <w:rPr>
          <w:i/>
          <w:iCs/>
        </w:rPr>
        <w:t xml:space="preserve">International Archives of the Photogrammetry, Remote Sensing and Spatial Information Sciences - ISPRS Archives</w:t>
      </w:r>
      <w:r>
        <w:t xml:space="preserve">,</w:t>
      </w:r>
      <w:r>
        <w:t xml:space="preserve"> </w:t>
      </w:r>
      <w:r>
        <w:rPr>
          <w:i/>
          <w:iCs/>
        </w:rPr>
        <w:t xml:space="preserve">33</w:t>
      </w:r>
      <w:r>
        <w:t xml:space="preserve">, 110–117.</w:t>
      </w:r>
      <w:bookmarkEnd w:id="108"/>
      <w:r/>
    </w:p>
    <w:p>
      <w:pPr>
        <w:pStyle w:val="910"/>
        <w:pBdr/>
        <w:spacing/>
        <w:ind/>
        <w:rPr/>
      </w:pPr>
      <w:r/>
      <w:bookmarkStart w:id="110" w:name="ref-Bartlett2015"/>
      <w:r>
        <w:t xml:space="preserve">Bartlett, P. A., &amp; Verseghy, D. L. (2015).</w:t>
      </w:r>
      <w:r>
        <w:t xml:space="preserve"> </w:t>
      </w:r>
      <w:r>
        <w:t xml:space="preserve">Modified treatment of intercepted snow improves the simulated forest albedo in the Canadian Land Surface Scheme</w:t>
      </w:r>
      <w:r>
        <w:t xml:space="preserve">.</w:t>
      </w:r>
      <w:r>
        <w:t xml:space="preserve"> </w:t>
      </w:r>
      <w:r>
        <w:rPr>
          <w:i/>
          <w:iCs/>
        </w:rPr>
        <w:t xml:space="preserve">Hydrological Processes</w:t>
      </w:r>
      <w:r>
        <w:t xml:space="preserve">,</w:t>
      </w:r>
      <w:r>
        <w:t xml:space="preserve"> </w:t>
      </w:r>
      <w:r>
        <w:rPr>
          <w:i/>
          <w:iCs/>
        </w:rPr>
        <w:t xml:space="preserve">29</w:t>
      </w:r>
      <w:r>
        <w:t xml:space="preserve">(14), 3208–3226.</w:t>
      </w:r>
      <w:r>
        <w:t xml:space="preserve"> </w:t>
      </w:r>
      <w:hyperlink r:id="rId23" w:tooltip="https://doi.org/10.1002/HYP.10431" w:history="1">
        <w:r>
          <w:rPr>
            <w:rStyle w:val="861"/>
          </w:rPr>
          <w:t xml:space="preserve">https://doi.org/10.1002/HYP.10431</w:t>
        </w:r>
      </w:hyperlink>
      <w:r/>
      <w:bookmarkEnd w:id="110"/>
      <w:r/>
    </w:p>
    <w:p>
      <w:pPr>
        <w:pStyle w:val="910"/>
        <w:pBdr/>
        <w:spacing/>
        <w:ind/>
        <w:rPr/>
      </w:pPr>
      <w:r/>
      <w:bookmarkStart w:id="112" w:name="ref-BayesMap2024"/>
      <w:r>
        <w:t xml:space="preserve">BayesMap Solutions. (2024).</w:t>
      </w:r>
      <w:r>
        <w:t xml:space="preserve"> </w:t>
      </w:r>
      <w:r>
        <w:rPr>
          <w:i/>
          <w:iCs/>
        </w:rPr>
        <w:t xml:space="preserve">BayesStripAlign</w:t>
      </w:r>
      <w:r>
        <w:t xml:space="preserve">.</w:t>
      </w:r>
      <w:r>
        <w:t xml:space="preserve"> </w:t>
      </w:r>
      <w:hyperlink r:id="rId24" w:tooltip="https://bayesmap.com/products/bayesstripalign/" w:history="1">
        <w:r>
          <w:rPr>
            <w:rStyle w:val="861"/>
          </w:rPr>
          <w:t xml:space="preserve">https://bayesmap.com/products/bayesstripalign/</w:t>
        </w:r>
      </w:hyperlink>
      <w:r/>
      <w:bookmarkEnd w:id="112"/>
      <w:r/>
    </w:p>
    <w:p>
      <w:pPr>
        <w:pStyle w:val="910"/>
        <w:pBdr/>
        <w:spacing/>
        <w:ind/>
        <w:rPr/>
      </w:pPr>
      <w:r/>
      <w:bookmarkStart w:id="114" w:name="ref-Betts1997"/>
      <w:r>
        <w:t xml:space="preserve">Betts, A. K., &amp; Ball, J. H. (1997).</w:t>
      </w:r>
      <w:r>
        <w:t xml:space="preserve"> </w:t>
      </w:r>
      <w:r>
        <w:t xml:space="preserve">Albedo over the boreal forest</w:t>
      </w:r>
      <w:r>
        <w:t xml:space="preserve">.</w:t>
      </w:r>
      <w:r>
        <w:t xml:space="preserve"> </w:t>
      </w:r>
      <w:r>
        <w:rPr>
          <w:i/>
          <w:iCs/>
        </w:rPr>
        <w:t xml:space="preserve">Journal of Geophysical Research: Atmospheres</w:t>
      </w:r>
      <w:r>
        <w:t xml:space="preserve">,</w:t>
      </w:r>
      <w:r>
        <w:t xml:space="preserve"> </w:t>
      </w:r>
      <w:r>
        <w:rPr>
          <w:i/>
          <w:iCs/>
        </w:rPr>
        <w:t xml:space="preserve">102</w:t>
      </w:r>
      <w:r>
        <w:t xml:space="preserve">(D24), 28901–28909. https://doi.org/</w:t>
      </w:r>
      <w:hyperlink r:id="rId25" w:tooltip="https://doi.org/10.1029/96JD03876" w:history="1">
        <w:r>
          <w:rPr>
            <w:rStyle w:val="861"/>
          </w:rPr>
          <w:t xml:space="preserve">https://doi.org/10.1029/96JD03876</w:t>
        </w:r>
      </w:hyperlink>
      <w:r/>
      <w:bookmarkEnd w:id="114"/>
      <w:r/>
    </w:p>
    <w:p>
      <w:pPr>
        <w:pStyle w:val="910"/>
        <w:pBdr/>
        <w:spacing/>
        <w:ind/>
        <w:rPr/>
      </w:pPr>
      <w:r/>
      <w:bookmarkStart w:id="115" w:name="ref-Calder1990"/>
      <w:r>
        <w:t xml:space="preserve">Calder, I. R. (1990).</w:t>
      </w:r>
      <w:r>
        <w:t xml:space="preserve"> </w:t>
      </w:r>
      <w:r>
        <w:rPr>
          <w:i/>
          <w:iCs/>
        </w:rPr>
        <w:t xml:space="preserve">Evaporation in the uplands</w:t>
      </w:r>
      <w:r>
        <w:t xml:space="preserve">. Wiley.</w:t>
      </w:r>
      <w:bookmarkEnd w:id="115"/>
      <w:r/>
    </w:p>
    <w:p>
      <w:pPr>
        <w:pStyle w:val="910"/>
        <w:pBdr/>
        <w:spacing/>
        <w:ind/>
        <w:rPr/>
      </w:pPr>
      <w:r/>
      <w:bookmarkStart w:id="116" w:name="ref-Cebulski2024b"/>
      <w:r>
        <w:t xml:space="preserve">Cebulski, A., &amp; Pomeroy, J. W. (2024).</w:t>
      </w:r>
      <w:r>
        <w:t xml:space="preserve"> </w:t>
      </w:r>
      <w:r>
        <w:t xml:space="preserve">The theoretical underpinnings of snow interception and ablation parameterizations</w:t>
      </w:r>
      <w:r>
        <w:t xml:space="preserve">.</w:t>
      </w:r>
      <w:r>
        <w:t xml:space="preserve"> </w:t>
      </w:r>
      <w:r>
        <w:rPr>
          <w:i/>
          <w:iCs/>
        </w:rPr>
        <w:t xml:space="preserve">Wiley Interdisciplinary Reviews: Water</w:t>
      </w:r>
      <w:r>
        <w:t xml:space="preserve">,</w:t>
      </w:r>
      <w:r>
        <w:t xml:space="preserve"> </w:t>
      </w:r>
      <w:r>
        <w:rPr>
          <w:i/>
          <w:iCs/>
        </w:rPr>
        <w:t xml:space="preserve">In Review</w:t>
      </w:r>
      <w:r>
        <w:t xml:space="preserve">.</w:t>
      </w:r>
      <w:bookmarkEnd w:id="116"/>
      <w:r/>
    </w:p>
    <w:p>
      <w:pPr>
        <w:pStyle w:val="910"/>
        <w:pBdr/>
        <w:spacing/>
        <w:ind/>
        <w:rPr/>
      </w:pPr>
      <w:r/>
      <w:bookmarkStart w:id="118" w:name="ref-Chianucci2023"/>
      <w:r>
        <w:t xml:space="preserve">Chianucci, F., &amp; Macek, M. (2023).</w:t>
      </w:r>
      <w:r>
        <w:t xml:space="preserve"> </w:t>
      </w:r>
      <w:r>
        <w:t xml:space="preserve">hemispheR: an R package for fisheye canopy image analysis</w:t>
      </w:r>
      <w:r>
        <w:t xml:space="preserve">.</w:t>
      </w:r>
      <w:r>
        <w:t xml:space="preserve"> </w:t>
      </w:r>
      <w:r>
        <w:rPr>
          <w:i/>
          <w:iCs/>
        </w:rPr>
        <w:t xml:space="preserve">Agricultural and Forest Meteorology</w:t>
      </w:r>
      <w:r>
        <w:t xml:space="preserve">.</w:t>
      </w:r>
      <w:r>
        <w:t xml:space="preserve"> </w:t>
      </w:r>
      <w:hyperlink r:id="rId26" w:tooltip="https://doi.org/10.1016/j.agrformet.2023.109470" w:history="1">
        <w:r>
          <w:rPr>
            <w:rStyle w:val="861"/>
          </w:rPr>
          <w:t xml:space="preserve">https://doi.org/10.1016/j.agrformet.2023.109470</w:t>
        </w:r>
      </w:hyperlink>
      <w:r/>
      <w:bookmarkEnd w:id="118"/>
      <w:r/>
    </w:p>
    <w:p>
      <w:pPr>
        <w:pStyle w:val="910"/>
        <w:pBdr/>
        <w:spacing/>
        <w:ind/>
        <w:rPr/>
      </w:pPr>
      <w:r/>
      <w:bookmarkStart w:id="120" w:name="ref-Cionco1965"/>
      <w:r>
        <w:t xml:space="preserve">Cionco, R. M. (1965).</w:t>
      </w:r>
      <w:r>
        <w:t xml:space="preserve"> </w:t>
      </w:r>
      <w:r>
        <w:t xml:space="preserve">A Mathematical Model for Air Flow in a Vegetative Canopy</w:t>
      </w:r>
      <w:r>
        <w:t xml:space="preserve">.</w:t>
      </w:r>
      <w:r>
        <w:t xml:space="preserve"> </w:t>
      </w:r>
      <w:r>
        <w:rPr>
          <w:i/>
          <w:iCs/>
        </w:rPr>
        <w:t xml:space="preserve">Journal of Applied Meteorology (1962)</w:t>
      </w:r>
      <w:r>
        <w:t xml:space="preserve">,</w:t>
      </w:r>
      <w:r>
        <w:t xml:space="preserve"> </w:t>
      </w:r>
      <w:r>
        <w:rPr>
          <w:i/>
          <w:iCs/>
        </w:rPr>
        <w:t xml:space="preserve">4</w:t>
      </w:r>
      <w:r>
        <w:t xml:space="preserve">(4), 517–522. https://doi.org/</w:t>
      </w:r>
      <w:hyperlink r:id="rId27" w:tooltip="https://doi.org/10.1175/1520-0450(1965)004&lt;0517:AMMFAF&gt;2.0.CO;2" w:history="1">
        <w:r>
          <w:rPr>
            <w:rStyle w:val="861"/>
          </w:rPr>
          <w:t xml:space="preserve">https://doi.org/10.1175/1520-0450(1965)004&lt;0517:AMMFAF&gt;2.0.CO;2</w:t>
        </w:r>
      </w:hyperlink>
      <w:r/>
      <w:bookmarkEnd w:id="120"/>
      <w:r/>
    </w:p>
    <w:p>
      <w:pPr>
        <w:pStyle w:val="910"/>
        <w:pBdr/>
        <w:spacing/>
        <w:ind/>
        <w:rPr/>
      </w:pPr>
      <w:r/>
      <w:bookmarkStart w:id="122" w:name="ref-Clark2020"/>
      <w:r>
        <w:t xml:space="preserve">Clark, M. P., Wood, A., Nijssen, B., Bennett, A., Knoben, W., &amp; Lumbrazo, C. (2020).</w:t>
      </w:r>
      <w:r>
        <w:t xml:space="preserve"> </w:t>
      </w:r>
      <w:r>
        <w:rPr>
          <w:i/>
          <w:iCs/>
        </w:rPr>
        <w:t xml:space="preserve">SUMMA v3.0.3</w:t>
      </w:r>
      <w:r>
        <w:t xml:space="preserve">. Zenodo.</w:t>
      </w:r>
      <w:r>
        <w:t xml:space="preserve"> </w:t>
      </w:r>
      <w:hyperlink r:id="rId28" w:tooltip="https://doi.org/10.5281/zenodo.4558054" w:history="1">
        <w:r>
          <w:rPr>
            <w:rStyle w:val="861"/>
          </w:rPr>
          <w:t xml:space="preserve">https://doi.org/10.5281/zenodo.4558054</w:t>
        </w:r>
      </w:hyperlink>
      <w:r/>
      <w:bookmarkEnd w:id="122"/>
      <w:r/>
    </w:p>
    <w:p>
      <w:pPr>
        <w:pStyle w:val="910"/>
        <w:pBdr/>
        <w:spacing/>
        <w:ind/>
        <w:rPr/>
      </w:pPr>
      <w:r/>
      <w:bookmarkStart w:id="124" w:name="ref-Dai2019"/>
      <w:r>
        <w:t xml:space="preserve">Dai, Y., Yuan, H., Xin, Q., Wang, D., Shangguan, W., Zhang, S., Liu, S., &amp; Wei, N. (2019).</w:t>
      </w:r>
      <w:r>
        <w:t xml:space="preserve"> </w:t>
      </w:r>
      <w:r>
        <w:t xml:space="preserve">Different representations of canopy structure—A large source of uncertainty in global land surface modeling</w:t>
      </w:r>
      <w:r>
        <w:t xml:space="preserve">.</w:t>
      </w:r>
      <w:r>
        <w:t xml:space="preserve"> </w:t>
      </w:r>
      <w:r>
        <w:rPr>
          <w:i/>
          <w:iCs/>
        </w:rPr>
        <w:t xml:space="preserve">Agricultural and Forest Meteorology</w:t>
      </w:r>
      <w:r>
        <w:t xml:space="preserve">,</w:t>
      </w:r>
      <w:r>
        <w:t xml:space="preserve"> </w:t>
      </w:r>
      <w:r>
        <w:rPr>
          <w:i/>
          <w:iCs/>
        </w:rPr>
        <w:t xml:space="preserve">269-270</w:t>
      </w:r>
      <w:r>
        <w:t xml:space="preserve">(135), 119–135.</w:t>
      </w:r>
      <w:r>
        <w:t xml:space="preserve"> </w:t>
      </w:r>
      <w:hyperlink r:id="rId29" w:tooltip="https://doi.org/10.1016/j.agrformet.2019.02.006" w:history="1">
        <w:r>
          <w:rPr>
            <w:rStyle w:val="861"/>
          </w:rPr>
          <w:t xml:space="preserve">https://doi.org/10.1016/j.agrformet.2019.02.006</w:t>
        </w:r>
      </w:hyperlink>
      <w:r/>
      <w:bookmarkEnd w:id="124"/>
      <w:r/>
    </w:p>
    <w:p>
      <w:pPr>
        <w:pStyle w:val="910"/>
        <w:pBdr/>
        <w:spacing/>
        <w:ind/>
        <w:rPr/>
      </w:pPr>
      <w:r/>
      <w:bookmarkStart w:id="126" w:name="ref-Deems2013"/>
      <w:r>
        <w:t xml:space="preserve">Deems, J. S., Painter, T. H., &amp; Finnegan, D. C. (2013).</w:t>
      </w:r>
      <w:r>
        <w:t xml:space="preserve"> </w:t>
      </w:r>
      <w:r>
        <w:t xml:space="preserve">Lidar measurement of snow depth: A review</w:t>
      </w:r>
      <w:r>
        <w:t xml:space="preserve">.</w:t>
      </w:r>
      <w:r>
        <w:t xml:space="preserve"> </w:t>
      </w:r>
      <w:r>
        <w:rPr>
          <w:i/>
          <w:iCs/>
        </w:rPr>
        <w:t xml:space="preserve">Journal of Glaciology</w:t>
      </w:r>
      <w:r>
        <w:t xml:space="preserve">,</w:t>
      </w:r>
      <w:r>
        <w:t xml:space="preserve"> </w:t>
      </w:r>
      <w:r>
        <w:rPr>
          <w:i/>
          <w:iCs/>
        </w:rPr>
        <w:t xml:space="preserve">59</w:t>
      </w:r>
      <w:r>
        <w:t xml:space="preserve">(215), 467–479.</w:t>
      </w:r>
      <w:r>
        <w:t xml:space="preserve"> </w:t>
      </w:r>
      <w:hyperlink r:id="rId30" w:tooltip="https://doi.org/10.3189/2013JoG12J154" w:history="1">
        <w:r>
          <w:rPr>
            <w:rStyle w:val="861"/>
          </w:rPr>
          <w:t xml:space="preserve">https://doi.org/10.3189/2013JoG12J154</w:t>
        </w:r>
      </w:hyperlink>
      <w:r/>
      <w:bookmarkEnd w:id="126"/>
      <w:r/>
    </w:p>
    <w:p>
      <w:pPr>
        <w:pStyle w:val="910"/>
        <w:pBdr/>
        <w:spacing/>
        <w:ind/>
        <w:rPr/>
      </w:pPr>
      <w:r/>
      <w:bookmarkStart w:id="128" w:name="ref-Ellis2013"/>
      <w:r>
        <w:t xml:space="preserve">Ellis, C. R., Pomeroy, J. W., &amp; Link, T. E. (2013).</w:t>
      </w:r>
      <w:r>
        <w:t xml:space="preserve"> </w:t>
      </w:r>
      <w:r>
        <w:t xml:space="preserve">Modeling increases in snowmelt yield and desynchronization resulting from forest gap-thinning treatments in a northern mountain headwater basin</w:t>
      </w:r>
      <w:r>
        <w:t xml:space="preserve">.</w:t>
      </w:r>
      <w:r>
        <w:t xml:space="preserve"> </w:t>
      </w:r>
      <w:r>
        <w:rPr>
          <w:i/>
          <w:iCs/>
        </w:rPr>
        <w:t xml:space="preserve">Water Resources Research</w:t>
      </w:r>
      <w:r>
        <w:t xml:space="preserve">,</w:t>
      </w:r>
      <w:r>
        <w:t xml:space="preserve"> </w:t>
      </w:r>
      <w:r>
        <w:rPr>
          <w:i/>
          <w:iCs/>
        </w:rPr>
        <w:t xml:space="preserve">49</w:t>
      </w:r>
      <w:r>
        <w:t xml:space="preserve">(2), 936–949.</w:t>
      </w:r>
      <w:r>
        <w:t xml:space="preserve"> </w:t>
      </w:r>
      <w:hyperlink r:id="rId31" w:tooltip="https://doi.org/10.1002/wrcr.20089" w:history="1">
        <w:r>
          <w:rPr>
            <w:rStyle w:val="861"/>
          </w:rPr>
          <w:t xml:space="preserve">https://doi.org/10.1002/wrcr.20089</w:t>
        </w:r>
      </w:hyperlink>
      <w:r/>
      <w:bookmarkEnd w:id="128"/>
      <w:r/>
    </w:p>
    <w:p>
      <w:pPr>
        <w:pStyle w:val="910"/>
        <w:pBdr/>
        <w:spacing/>
        <w:ind/>
        <w:rPr/>
      </w:pPr>
      <w:r/>
      <w:bookmarkStart w:id="130" w:name="ref-Essery2003"/>
      <w:r>
        <w:t xml:space="preserve">Essery, R., Pomeroy, J. W., Parviainen, J., &amp; Storck, P. (2003).</w:t>
      </w:r>
      <w:r>
        <w:t xml:space="preserve"> </w:t>
      </w:r>
      <w:r>
        <w:t xml:space="preserve">Sublimation of snow from coniferous forests in a climate model</w:t>
      </w:r>
      <w:r>
        <w:t xml:space="preserve">.</w:t>
      </w:r>
      <w:r>
        <w:t xml:space="preserve"> </w:t>
      </w:r>
      <w:r>
        <w:rPr>
          <w:i/>
          <w:iCs/>
        </w:rPr>
        <w:t xml:space="preserve">Journal of Climate</w:t>
      </w:r>
      <w:r>
        <w:t xml:space="preserve">,</w:t>
      </w:r>
      <w:r>
        <w:t xml:space="preserve"> </w:t>
      </w:r>
      <w:r>
        <w:rPr>
          <w:i/>
          <w:iCs/>
        </w:rPr>
        <w:t xml:space="preserve">16</w:t>
      </w:r>
      <w:r>
        <w:t xml:space="preserve">(11), 1855–1864.</w:t>
      </w:r>
      <w:r>
        <w:t xml:space="preserve"> </w:t>
      </w:r>
      <w:hyperlink r:id="rId32" w:tooltip="https://doi.org/10.1175/1520-0442(2003)016&lt;1855:SOSFCF&gt;2.0.CO;2" w:history="1">
        <w:r>
          <w:rPr>
            <w:rStyle w:val="861"/>
          </w:rPr>
          <w:t xml:space="preserve">https://doi.org/10.1175/1520-0442(2003)016&lt;1855:SOSFCF&gt;2.0.CO;2</w:t>
        </w:r>
      </w:hyperlink>
      <w:r/>
      <w:bookmarkEnd w:id="130"/>
      <w:r/>
    </w:p>
    <w:p>
      <w:pPr>
        <w:pStyle w:val="910"/>
        <w:pBdr/>
        <w:spacing/>
        <w:ind/>
        <w:rPr/>
      </w:pPr>
      <w:r/>
      <w:bookmarkStart w:id="131" w:name="ref-Floyd2012b"/>
      <w:r>
        <w:t xml:space="preserve">Floyd, W. C. (2012).</w:t>
      </w:r>
      <w:r>
        <w:t xml:space="preserve"> </w:t>
      </w:r>
      <w:r>
        <w:rPr>
          <w:i/>
          <w:iCs/>
        </w:rPr>
        <w:t xml:space="preserve">Snowmelt energy flux recovery during rain-on-snow in regenerating forests</w:t>
      </w:r>
      <w:r>
        <w:t xml:space="preserve"> </w:t>
      </w:r>
      <w:r>
        <w:t xml:space="preserve">[PhD Thesis].</w:t>
      </w:r>
      <w:r>
        <w:t xml:space="preserve"> </w:t>
      </w:r>
      <w:r>
        <w:rPr>
          <w:i/>
          <w:iCs/>
        </w:rPr>
        <w:t xml:space="preserve">August</w:t>
      </w:r>
      <w:r>
        <w:t xml:space="preserve">, 180.</w:t>
      </w:r>
      <w:bookmarkEnd w:id="131"/>
      <w:r/>
    </w:p>
    <w:p>
      <w:pPr>
        <w:pStyle w:val="910"/>
        <w:pBdr/>
        <w:spacing/>
        <w:ind/>
        <w:rPr/>
      </w:pPr>
      <w:r/>
      <w:bookmarkStart w:id="132" w:name="ref-Floyd2008"/>
      <w:r>
        <w:t xml:space="preserve">Floyd, W., &amp; Weiler, M. (2008).</w:t>
      </w:r>
      <w:r>
        <w:t xml:space="preserve"> </w:t>
      </w:r>
      <w:r>
        <w:t xml:space="preserve">Measuring snow accumulation and ablation dynamics during rain-on-snow events: innovative measurement techniques</w:t>
      </w:r>
      <w:r>
        <w:t xml:space="preserve">.</w:t>
      </w:r>
      <w:r>
        <w:t xml:space="preserve"> </w:t>
      </w:r>
      <w:r>
        <w:rPr>
          <w:i/>
          <w:iCs/>
        </w:rPr>
        <w:t xml:space="preserve">Hydrological Processes</w:t>
      </w:r>
      <w:r>
        <w:t xml:space="preserve">,</w:t>
      </w:r>
      <w:r>
        <w:t xml:space="preserve"> </w:t>
      </w:r>
      <w:r>
        <w:rPr>
          <w:i/>
          <w:iCs/>
        </w:rPr>
        <w:t xml:space="preserve">22</w:t>
      </w:r>
      <w:r>
        <w:t xml:space="preserve">(24), 4805–4812.</w:t>
      </w:r>
      <w:bookmarkEnd w:id="132"/>
      <w:r/>
    </w:p>
    <w:p>
      <w:pPr>
        <w:pStyle w:val="910"/>
        <w:pBdr/>
        <w:spacing/>
        <w:ind/>
        <w:rPr/>
      </w:pPr>
      <w:r/>
      <w:bookmarkStart w:id="133" w:name="ref-Fryer1988"/>
      <w:r>
        <w:t xml:space="preserve">Fryer, G. I., &amp; Johnson, E. A. (1988).</w:t>
      </w:r>
      <w:r>
        <w:t xml:space="preserve"> </w:t>
      </w:r>
      <w:r>
        <w:t xml:space="preserve">Reconstructing Fire Behaviour and Effects in a Subalpine Forest</w:t>
      </w:r>
      <w:r>
        <w:t xml:space="preserve">.</w:t>
      </w:r>
      <w:r>
        <w:t xml:space="preserve"> </w:t>
      </w:r>
      <w:r>
        <w:rPr>
          <w:i/>
          <w:iCs/>
        </w:rPr>
        <w:t xml:space="preserve">The Journal of Applied Ecology</w:t>
      </w:r>
      <w:r>
        <w:t xml:space="preserve">,</w:t>
      </w:r>
      <w:r>
        <w:t xml:space="preserve"> </w:t>
      </w:r>
      <w:r>
        <w:rPr>
          <w:i/>
          <w:iCs/>
        </w:rPr>
        <w:t xml:space="preserve">25</w:t>
      </w:r>
      <w:r>
        <w:t xml:space="preserve">(3), 1063–1072.</w:t>
      </w:r>
      <w:bookmarkEnd w:id="133"/>
      <w:r/>
    </w:p>
    <w:p>
      <w:pPr>
        <w:pStyle w:val="910"/>
        <w:pBdr/>
        <w:spacing/>
        <w:ind/>
        <w:rPr/>
      </w:pPr>
      <w:r/>
      <w:bookmarkStart w:id="135" w:name="ref-Gelfan2004"/>
      <w:r>
        <w:t xml:space="preserve">Gelfan, A. N., Pomeroy, J. W., &amp; Kuchment, L. S. (2004).</w:t>
      </w:r>
      <w:r>
        <w:t xml:space="preserve"> </w:t>
      </w:r>
      <w:r>
        <w:t xml:space="preserve">Modeling forest cover influences on snow accumulation, sublimation, and melt</w:t>
      </w:r>
      <w:r>
        <w:t xml:space="preserve">.</w:t>
      </w:r>
      <w:r>
        <w:t xml:space="preserve"> </w:t>
      </w:r>
      <w:r>
        <w:rPr>
          <w:i/>
          <w:iCs/>
        </w:rPr>
        <w:t xml:space="preserve">Journal of Hydrometeorology</w:t>
      </w:r>
      <w:r>
        <w:t xml:space="preserve">,</w:t>
      </w:r>
      <w:r>
        <w:t xml:space="preserve"> </w:t>
      </w:r>
      <w:r>
        <w:rPr>
          <w:i/>
          <w:iCs/>
        </w:rPr>
        <w:t xml:space="preserve">5</w:t>
      </w:r>
      <w:r>
        <w:t xml:space="preserve">(5), 785–803.</w:t>
      </w:r>
      <w:r>
        <w:t xml:space="preserve"> </w:t>
      </w:r>
      <w:hyperlink r:id="rId33" w:tooltip="https://doi.org/10.1175/1525-7541(2004)005&lt;0785:MFCIOS&gt;2.0.CO;2" w:history="1">
        <w:r>
          <w:rPr>
            <w:rStyle w:val="861"/>
          </w:rPr>
          <w:t xml:space="preserve">https://doi.org/10.1175/1525-7541(2004)005&lt;0785:MFCIOS&gt;2.0.CO;2</w:t>
        </w:r>
      </w:hyperlink>
      <w:r/>
      <w:bookmarkEnd w:id="135"/>
      <w:r/>
    </w:p>
    <w:p>
      <w:pPr>
        <w:pStyle w:val="910"/>
        <w:pBdr/>
        <w:spacing/>
        <w:ind/>
        <w:rPr/>
      </w:pPr>
      <w:r/>
      <w:bookmarkStart w:id="137" w:name="ref-Golding1978"/>
      <w:r>
        <w:t xml:space="preserve">Golding, D. L., &amp; Swanson, R. H. (1978).</w:t>
      </w:r>
      <w:r>
        <w:t xml:space="preserve"> </w:t>
      </w:r>
      <w:r>
        <w:t xml:space="preserve">Snow accumulation and melt in small forest openings in Alberta</w:t>
      </w:r>
      <w:r>
        <w:t xml:space="preserve">.</w:t>
      </w:r>
      <w:r>
        <w:t xml:space="preserve"> </w:t>
      </w:r>
      <w:r>
        <w:rPr>
          <w:i/>
          <w:iCs/>
        </w:rPr>
        <w:t xml:space="preserve">Canadian Journal of Forest Research</w:t>
      </w:r>
      <w:r>
        <w:t xml:space="preserve">,</w:t>
      </w:r>
      <w:r>
        <w:t xml:space="preserve"> </w:t>
      </w:r>
      <w:r>
        <w:rPr>
          <w:i/>
          <w:iCs/>
        </w:rPr>
        <w:t xml:space="preserve">8</w:t>
      </w:r>
      <w:r>
        <w:t xml:space="preserve">(4), 380–388. https://doi.org/</w:t>
      </w:r>
      <w:hyperlink r:id="rId34" w:tooltip="https://doi.org/10.1139/x78-057" w:history="1">
        <w:r>
          <w:rPr>
            <w:rStyle w:val="861"/>
          </w:rPr>
          <w:t xml:space="preserve">https://doi.org/10.1139/x78-057</w:t>
        </w:r>
      </w:hyperlink>
      <w:r/>
      <w:bookmarkEnd w:id="137"/>
      <w:r/>
    </w:p>
    <w:p>
      <w:pPr>
        <w:pStyle w:val="910"/>
        <w:pBdr/>
        <w:spacing/>
        <w:ind/>
        <w:rPr/>
      </w:pPr>
      <w:r/>
      <w:bookmarkStart w:id="139" w:name="ref-Harder2013"/>
      <w:r>
        <w:t xml:space="preserve">Harder, P., &amp; Pomeroy, J. W. (2013).</w:t>
      </w:r>
      <w:r>
        <w:t xml:space="preserve"> </w:t>
      </w:r>
      <w:r>
        <w:t xml:space="preserve">Estimating precipitation phase using a psychrometric energy balance method</w:t>
      </w:r>
      <w:r>
        <w:t xml:space="preserve">.</w:t>
      </w:r>
      <w:r>
        <w:t xml:space="preserve"> </w:t>
      </w:r>
      <w:r>
        <w:rPr>
          <w:i/>
          <w:iCs/>
        </w:rPr>
        <w:t xml:space="preserve">Hydrological Processes</w:t>
      </w:r>
      <w:r>
        <w:t xml:space="preserve">,</w:t>
      </w:r>
      <w:r>
        <w:t xml:space="preserve"> </w:t>
      </w:r>
      <w:r>
        <w:rPr>
          <w:i/>
          <w:iCs/>
        </w:rPr>
        <w:t xml:space="preserve">27</w:t>
      </w:r>
      <w:r>
        <w:t xml:space="preserve">(13), 1901–1914. https://doi.org/</w:t>
      </w:r>
      <w:hyperlink r:id="rId35" w:tooltip="https://doi.org/10.1002/hyp.9799" w:history="1">
        <w:r>
          <w:rPr>
            <w:rStyle w:val="861"/>
          </w:rPr>
          <w:t xml:space="preserve">https://doi.org/10.1002/hyp.9799</w:t>
        </w:r>
      </w:hyperlink>
      <w:r/>
      <w:bookmarkEnd w:id="139"/>
      <w:r/>
    </w:p>
    <w:p>
      <w:pPr>
        <w:pStyle w:val="910"/>
        <w:pBdr/>
        <w:spacing/>
        <w:ind/>
        <w:rPr/>
      </w:pPr>
      <w:r/>
      <w:bookmarkStart w:id="141" w:name="ref-Harder2020"/>
      <w:r>
        <w:t xml:space="preserve">Harder, P., Pomeroy, J. W., &amp; Helgason, W. D. (2020).</w:t>
      </w:r>
      <w:r>
        <w:t xml:space="preserve"> </w:t>
      </w:r>
      <w:r>
        <w:t xml:space="preserve">Improving sub-canopy snow depth mapping with unmanned aerial vehicles: Lidar versus structure-from-motion techniques</w:t>
      </w:r>
      <w:r>
        <w:t xml:space="preserve">.</w:t>
      </w:r>
      <w:r>
        <w:t xml:space="preserve"> </w:t>
      </w:r>
      <w:r>
        <w:rPr>
          <w:i/>
          <w:iCs/>
        </w:rPr>
        <w:t xml:space="preserve">Cryosphere</w:t>
      </w:r>
      <w:r>
        <w:t xml:space="preserve">,</w:t>
      </w:r>
      <w:r>
        <w:t xml:space="preserve"> </w:t>
      </w:r>
      <w:r>
        <w:rPr>
          <w:i/>
          <w:iCs/>
        </w:rPr>
        <w:t xml:space="preserve">14</w:t>
      </w:r>
      <w:r>
        <w:t xml:space="preserve">(6), 1919–1935.</w:t>
      </w:r>
      <w:r>
        <w:t xml:space="preserve"> </w:t>
      </w:r>
      <w:hyperlink r:id="rId36" w:tooltip="https://doi.org/10.5194/tc-14-1919-2020" w:history="1">
        <w:r>
          <w:rPr>
            <w:rStyle w:val="861"/>
          </w:rPr>
          <w:t xml:space="preserve">https://doi.org/10.5194/tc-14-1919-2020</w:t>
        </w:r>
      </w:hyperlink>
      <w:r/>
      <w:bookmarkEnd w:id="141"/>
      <w:r/>
    </w:p>
    <w:p>
      <w:pPr>
        <w:pStyle w:val="910"/>
        <w:pBdr/>
        <w:spacing/>
        <w:ind/>
        <w:rPr/>
      </w:pPr>
      <w:r/>
      <w:bookmarkStart w:id="143" w:name="ref-Harpold2020"/>
      <w:r>
        <w:t xml:space="preserve">Harpold, A. A., Krogh, S. A., Kohler, M., Eckberg, D., Greenberg, J., Sterle, G., &amp; Broxton, P. D. (2020).</w:t>
      </w:r>
      <w:r>
        <w:t xml:space="preserve"> </w:t>
      </w:r>
      <w:r>
        <w:t xml:space="preserve">Increasing the efficacy of forest thinning for snow using high-resolution modeling: A proof of concept in the Lake Tahoe Basin, California, USA</w:t>
      </w:r>
      <w:r>
        <w:t xml:space="preserve">.</w:t>
      </w:r>
      <w:r>
        <w:t xml:space="preserve"> </w:t>
      </w:r>
      <w:r>
        <w:rPr>
          <w:i/>
          <w:iCs/>
        </w:rPr>
        <w:t xml:space="preserve">Ecohydrology</w:t>
      </w:r>
      <w:r>
        <w:t xml:space="preserve">,</w:t>
      </w:r>
      <w:r>
        <w:t xml:space="preserve"> </w:t>
      </w:r>
      <w:r>
        <w:rPr>
          <w:i/>
          <w:iCs/>
        </w:rPr>
        <w:t xml:space="preserve">13</w:t>
      </w:r>
      <w:r>
        <w:t xml:space="preserve">(4).</w:t>
      </w:r>
      <w:r>
        <w:t xml:space="preserve"> </w:t>
      </w:r>
      <w:hyperlink r:id="rId37" w:tooltip="https://doi.org/10.1002/eco.2203" w:history="1">
        <w:r>
          <w:rPr>
            <w:rStyle w:val="861"/>
          </w:rPr>
          <w:t xml:space="preserve">https://doi.org/10.1002/eco.2203</w:t>
        </w:r>
      </w:hyperlink>
      <w:r/>
      <w:bookmarkEnd w:id="143"/>
      <w:r/>
    </w:p>
    <w:p>
      <w:pPr>
        <w:pStyle w:val="910"/>
        <w:pBdr/>
        <w:spacing/>
        <w:ind/>
        <w:rPr/>
      </w:pPr>
      <w:r/>
      <w:bookmarkStart w:id="145" w:name="ref-Hedstrom1998a"/>
      <w:r>
        <w:t xml:space="preserve">Hedstrom, N. R., &amp; Pomeroy, J. W. (1998).</w:t>
      </w:r>
      <w:r>
        <w:t xml:space="preserve"> </w:t>
      </w:r>
      <w:r>
        <w:t xml:space="preserve">Measurements and modelling of snow interception in the boreal forest</w:t>
      </w:r>
      <w:r>
        <w:t xml:space="preserve">.</w:t>
      </w:r>
      <w:r>
        <w:t xml:space="preserve"> </w:t>
      </w:r>
      <w:r>
        <w:rPr>
          <w:i/>
          <w:iCs/>
        </w:rPr>
        <w:t xml:space="preserve">Hydrological Processes</w:t>
      </w:r>
      <w:r>
        <w:t xml:space="preserve">,</w:t>
      </w:r>
      <w:r>
        <w:t xml:space="preserve"> </w:t>
      </w:r>
      <w:r>
        <w:rPr>
          <w:i/>
          <w:iCs/>
        </w:rPr>
        <w:t xml:space="preserve">12</w:t>
      </w:r>
      <w:r>
        <w:t xml:space="preserve">(10-11), 1611–1625.</w:t>
      </w:r>
      <w:r>
        <w:t xml:space="preserve"> </w:t>
      </w:r>
      <w:hyperlink r:id="rId38" w:tooltip="https://doi.org/10.1002/(SICI)1099-1085(199808/09)12:10/11&lt;1611::AID-HYP684&gt;3.0.CO;2-4" w:history="1">
        <w:r>
          <w:rPr>
            <w:rStyle w:val="861"/>
          </w:rPr>
          <w:t xml:space="preserve">https://doi.org/10.1002/(SICI)1099-1085(199808/09)12:10/11&lt;1611::AID-HYP684&gt;3.0.CO;2-4</w:t>
        </w:r>
      </w:hyperlink>
      <w:r/>
      <w:bookmarkEnd w:id="145"/>
      <w:r/>
    </w:p>
    <w:p>
      <w:pPr>
        <w:pStyle w:val="910"/>
        <w:pBdr/>
        <w:spacing/>
        <w:ind/>
        <w:rPr/>
      </w:pPr>
      <w:r/>
      <w:bookmarkStart w:id="147" w:name="ref-Herwitz1995"/>
      <w:r>
        <w:t xml:space="preserve">Herwitz, S. R., &amp; Slye, R. E. (1995).</w:t>
      </w:r>
      <w:r>
        <w:t xml:space="preserve"> </w:t>
      </w:r>
      <w:r>
        <w:t xml:space="preserve">Three-dimensional modeling of canopy tree interception of wind-driven rainfall</w:t>
      </w:r>
      <w:r>
        <w:t xml:space="preserve">.</w:t>
      </w:r>
      <w:r>
        <w:t xml:space="preserve"> </w:t>
      </w:r>
      <w:r>
        <w:rPr>
          <w:i/>
          <w:iCs/>
        </w:rPr>
        <w:t xml:space="preserve">Journal of Hydrology</w:t>
      </w:r>
      <w:r>
        <w:t xml:space="preserve">,</w:t>
      </w:r>
      <w:r>
        <w:t xml:space="preserve"> </w:t>
      </w:r>
      <w:r>
        <w:rPr>
          <w:i/>
          <w:iCs/>
        </w:rPr>
        <w:t xml:space="preserve">168</w:t>
      </w:r>
      <w:r>
        <w:t xml:space="preserve">(1-4), 205–226.</w:t>
      </w:r>
      <w:r>
        <w:t xml:space="preserve"> </w:t>
      </w:r>
      <w:hyperlink r:id="rId39" w:tooltip="https://doi.org/10.1016/0022-1694(94)02643-P" w:history="1">
        <w:r>
          <w:rPr>
            <w:rStyle w:val="861"/>
          </w:rPr>
          <w:t xml:space="preserve">https://doi.org/10.1016/0022-1694(94)02643-P</w:t>
        </w:r>
      </w:hyperlink>
      <w:r/>
      <w:bookmarkEnd w:id="147"/>
      <w:r/>
    </w:p>
    <w:p>
      <w:pPr>
        <w:pStyle w:val="910"/>
        <w:pBdr/>
        <w:spacing/>
        <w:ind/>
        <w:rPr/>
      </w:pPr>
      <w:r/>
      <w:bookmarkStart w:id="149" w:name="ref-Hijmans2024"/>
      <w:r>
        <w:t xml:space="preserve">Hijmans, R. J. (2024).</w:t>
      </w:r>
      <w:r>
        <w:t xml:space="preserve"> </w:t>
      </w:r>
      <w:r>
        <w:rPr>
          <w:i/>
          <w:iCs/>
        </w:rPr>
        <w:t xml:space="preserve">terra: Spatial Data Analysis</w:t>
      </w:r>
      <w:r>
        <w:t xml:space="preserve">.</w:t>
      </w:r>
      <w:r>
        <w:t xml:space="preserve"> </w:t>
      </w:r>
      <w:hyperlink r:id="rId40" w:tooltip="https://cran.r-project.org/package=terra" w:history="1">
        <w:r>
          <w:rPr>
            <w:rStyle w:val="861"/>
          </w:rPr>
          <w:t xml:space="preserve">https://cran.r-project.org/package=terra</w:t>
        </w:r>
      </w:hyperlink>
      <w:r/>
      <w:bookmarkEnd w:id="149"/>
      <w:r/>
    </w:p>
    <w:p>
      <w:pPr>
        <w:pStyle w:val="910"/>
        <w:pBdr/>
        <w:spacing/>
        <w:ind/>
        <w:rPr/>
      </w:pPr>
      <w:r/>
      <w:bookmarkStart w:id="151" w:name="ref-Katsushima2023"/>
      <w:r>
        <w:t xml:space="preserve">Katsushima, T., Kato, A., Aiura, H., Nanko, K., Suzuki, S., Takeuchi, Y., &amp; Murakami, S. (2023).</w:t>
      </w:r>
      <w:r>
        <w:t xml:space="preserve"> </w:t>
      </w:r>
      <w:r>
        <w:t xml:space="preserve">Modelling of snow interception on a Japanese cedar canopy based on weighing tree experiment in a warm winter region</w:t>
      </w:r>
      <w:r>
        <w:t xml:space="preserve">.</w:t>
      </w:r>
      <w:r>
        <w:t xml:space="preserve"> </w:t>
      </w:r>
      <w:r>
        <w:rPr>
          <w:i/>
          <w:iCs/>
        </w:rPr>
        <w:t xml:space="preserve">Hydrological Processes</w:t>
      </w:r>
      <w:r>
        <w:t xml:space="preserve">,</w:t>
      </w:r>
      <w:r>
        <w:t xml:space="preserve"> </w:t>
      </w:r>
      <w:r>
        <w:rPr>
          <w:i/>
          <w:iCs/>
        </w:rPr>
        <w:t xml:space="preserve">37</w:t>
      </w:r>
      <w:r>
        <w:t xml:space="preserve">(6), 1–16.</w:t>
      </w:r>
      <w:r>
        <w:t xml:space="preserve"> </w:t>
      </w:r>
      <w:hyperlink r:id="rId41" w:tooltip="https://doi.org/10.1002/hyp.14922" w:history="1">
        <w:r>
          <w:rPr>
            <w:rStyle w:val="861"/>
          </w:rPr>
          <w:t xml:space="preserve">https://doi.org/10.1002/hyp.14922</w:t>
        </w:r>
      </w:hyperlink>
      <w:r/>
      <w:bookmarkEnd w:id="151"/>
      <w:r/>
    </w:p>
    <w:p>
      <w:pPr>
        <w:pStyle w:val="910"/>
        <w:pBdr/>
        <w:spacing/>
        <w:ind/>
        <w:rPr/>
      </w:pPr>
      <w:r/>
      <w:bookmarkStart w:id="153" w:name="ref-Kim2017"/>
      <w:r>
        <w:t xml:space="preserve">Kim, E., Gatebe, C., Hall, D., Newlin, J., Misakonis, A., Elder, K., Marshall, H. P., Hiemstra, C., Brucker, L., De Marco, E., Crawford, C., Kang, D. H., &amp; Entin, J. (2017).</w:t>
      </w:r>
      <w:r>
        <w:t xml:space="preserve"> </w:t>
      </w:r>
      <w:r>
        <w:t xml:space="preserve">NASA’s snowex campaign: Observing seasonal snow in a forested environment</w:t>
      </w:r>
      <w:r>
        <w:t xml:space="preserve">.</w:t>
      </w:r>
      <w:r>
        <w:t xml:space="preserve"> </w:t>
      </w:r>
      <w:r>
        <w:rPr>
          <w:i/>
          <w:iCs/>
        </w:rPr>
        <w:t xml:space="preserve">2017 IEEE International Geoscience and Remote Sensing Symposium (IGARSS)</w:t>
      </w:r>
      <w:r>
        <w:t xml:space="preserve">, 1388–1390.</w:t>
      </w:r>
      <w:r>
        <w:t xml:space="preserve"> </w:t>
      </w:r>
      <w:hyperlink r:id="rId42" w:tooltip="https://doi.org/10.1109/IGARSS.2017.8127222" w:history="1">
        <w:r>
          <w:rPr>
            <w:rStyle w:val="861"/>
          </w:rPr>
          <w:t xml:space="preserve">https://doi.org/10.1109/IGARSS.2017.8127222</w:t>
        </w:r>
      </w:hyperlink>
      <w:r/>
      <w:bookmarkEnd w:id="153"/>
      <w:r/>
    </w:p>
    <w:p>
      <w:pPr>
        <w:pStyle w:val="910"/>
        <w:pBdr/>
        <w:spacing/>
        <w:ind/>
        <w:rPr/>
      </w:pPr>
      <w:r/>
      <w:bookmarkStart w:id="154" w:name="ref-Kozak1995"/>
      <w:r>
        <w:t xml:space="preserve">Kozak, A., &amp; Kozak, R. A. (1995).</w:t>
      </w:r>
      <w:r>
        <w:t xml:space="preserve"> </w:t>
      </w:r>
      <w:r>
        <w:t xml:space="preserve">Notes on regression through the origin</w:t>
      </w:r>
      <w:r>
        <w:t xml:space="preserve">.</w:t>
      </w:r>
      <w:r>
        <w:t xml:space="preserve"> </w:t>
      </w:r>
      <w:r>
        <w:rPr>
          <w:i/>
          <w:iCs/>
        </w:rPr>
        <w:t xml:space="preserve">Forestry Chronicle</w:t>
      </w:r>
      <w:r>
        <w:t xml:space="preserve">,</w:t>
      </w:r>
      <w:r>
        <w:t xml:space="preserve"> </w:t>
      </w:r>
      <w:r>
        <w:rPr>
          <w:i/>
          <w:iCs/>
        </w:rPr>
        <w:t xml:space="preserve">71</w:t>
      </w:r>
      <w:r>
        <w:t xml:space="preserve">(3), 326–330.</w:t>
      </w:r>
      <w:bookmarkEnd w:id="154"/>
      <w:r/>
    </w:p>
    <w:p>
      <w:pPr>
        <w:pStyle w:val="910"/>
        <w:pBdr/>
        <w:spacing/>
        <w:ind/>
        <w:rPr/>
      </w:pPr>
      <w:r/>
      <w:bookmarkStart w:id="156" w:name="ref-Langs2020"/>
      <w:r>
        <w:t xml:space="preserve">Langs, L. E., Petrone, R. M., &amp; Pomeroy, J. W. (2020).</w:t>
      </w:r>
      <w:r>
        <w:t xml:space="preserve"> </w:t>
      </w:r>
      <w:r>
        <w:t xml:space="preserve">A</w:t>
      </w:r>
      <w:r>
        <w:t xml:space="preserve"> </w:t>
      </w:r>
      <m:oMath>
        <m:r>
          <m:rPr/>
          <m:t>δ</m:t>
        </m:r>
      </m:oMath>
      <w:r>
        <w:t xml:space="preserve">18O and</w:t>
      </w:r>
      <w:r>
        <w:t xml:space="preserve"> </w:t>
      </w:r>
      <m:oMath>
        <m:r>
          <m:rPr/>
          <m:t>δ</m:t>
        </m:r>
      </m:oMath>
      <w:r>
        <w:t xml:space="preserve">2H stable water isotope analysis of subalpine forest water sources under seasonal and hydrological stress in the Canadian Rocky Mountains</w:t>
      </w:r>
      <w:r>
        <w:t xml:space="preserve">.</w:t>
      </w:r>
      <w:r>
        <w:t xml:space="preserve"> </w:t>
      </w:r>
      <w:r>
        <w:rPr>
          <w:i/>
          <w:iCs/>
        </w:rPr>
        <w:t xml:space="preserve">Hydrological Processes</w:t>
      </w:r>
      <w:r>
        <w:t xml:space="preserve">,</w:t>
      </w:r>
      <w:r>
        <w:t xml:space="preserve"> </w:t>
      </w:r>
      <w:r>
        <w:rPr>
          <w:i/>
          <w:iCs/>
        </w:rPr>
        <w:t xml:space="preserve">34</w:t>
      </w:r>
      <w:r>
        <w:t xml:space="preserve">(26), 5642–5658.</w:t>
      </w:r>
      <w:r>
        <w:t xml:space="preserve"> </w:t>
      </w:r>
      <w:hyperlink r:id="rId43" w:tooltip="https://doi.org/10.1002/hyp.13986" w:history="1">
        <w:r>
          <w:rPr>
            <w:rStyle w:val="861"/>
          </w:rPr>
          <w:t xml:space="preserve">https://doi.org/10.1002/hyp.13986</w:t>
        </w:r>
      </w:hyperlink>
      <w:r/>
      <w:bookmarkEnd w:id="156"/>
      <w:r/>
    </w:p>
    <w:p>
      <w:pPr>
        <w:pStyle w:val="910"/>
        <w:pBdr/>
        <w:spacing/>
        <w:ind/>
        <w:rPr/>
      </w:pPr>
      <w:r/>
      <w:bookmarkStart w:id="158" w:name="ref-LAStools2024"/>
      <w:r>
        <w:t xml:space="preserve">LAStools. (2024).</w:t>
      </w:r>
      <w:r>
        <w:t xml:space="preserve"> </w:t>
      </w:r>
      <w:r>
        <w:rPr>
          <w:i/>
          <w:iCs/>
        </w:rPr>
        <w:t xml:space="preserve">Efficient LiDAR Processing Software (version 240220, academic)</w:t>
      </w:r>
      <w:r>
        <w:t xml:space="preserve">.</w:t>
      </w:r>
      <w:r>
        <w:t xml:space="preserve"> </w:t>
      </w:r>
      <w:hyperlink r:id="rId44" w:tooltip="http://rapidlasso.com/LAStools" w:history="1">
        <w:r>
          <w:rPr>
            <w:rStyle w:val="861"/>
          </w:rPr>
          <w:t xml:space="preserve">http://rapidlasso.com/LAStools</w:t>
        </w:r>
      </w:hyperlink>
      <w:r/>
      <w:bookmarkEnd w:id="158"/>
      <w:r/>
    </w:p>
    <w:p>
      <w:pPr>
        <w:pStyle w:val="910"/>
        <w:pBdr/>
        <w:spacing/>
        <w:ind/>
        <w:rPr/>
      </w:pPr>
      <w:r/>
      <w:bookmarkStart w:id="159" w:name="ref-Lehtonen2014"/>
      <w:r>
        <w:t xml:space="preserve">Lehtonen, I., Hoppula, P., Pirinen, P., &amp; Gregow, H. (2014).</w:t>
      </w:r>
      <w:r>
        <w:t xml:space="preserve"> </w:t>
      </w:r>
      <w:r>
        <w:t xml:space="preserve">Modelling crown snow loads in Finland: a comparison of two methods</w:t>
      </w:r>
      <w:r>
        <w:t xml:space="preserve">.</w:t>
      </w:r>
      <w:r>
        <w:t xml:space="preserve"> </w:t>
      </w:r>
      <w:r>
        <w:rPr>
          <w:i/>
          <w:iCs/>
        </w:rPr>
        <w:t xml:space="preserve">Silva Fennica (Helsinki, Finland : 1967)</w:t>
      </w:r>
      <w:r>
        <w:t xml:space="preserve">,</w:t>
      </w:r>
      <w:r>
        <w:t xml:space="preserve"> </w:t>
      </w:r>
      <w:r>
        <w:rPr>
          <w:i/>
          <w:iCs/>
        </w:rPr>
        <w:t xml:space="preserve">48</w:t>
      </w:r>
      <w:r>
        <w:t xml:space="preserve">(3).</w:t>
      </w:r>
      <w:bookmarkEnd w:id="159"/>
      <w:r/>
    </w:p>
    <w:p>
      <w:pPr>
        <w:pStyle w:val="910"/>
        <w:pBdr/>
        <w:spacing/>
        <w:ind/>
        <w:rPr/>
      </w:pPr>
      <w:r/>
      <w:bookmarkStart w:id="161" w:name="ref-Lehtonen2016"/>
      <w:r>
        <w:t xml:space="preserve">Lehtonen, I., Kämäraïnen, M., Gregow, H., Venälaïnen, A., &amp; Peltola, H. (2016).</w:t>
      </w:r>
      <w:r>
        <w:t xml:space="preserve"> </w:t>
      </w:r>
      <w:r>
        <w:t xml:space="preserve">Heavy snow loads in Finnish forests respond regionally asymmetrically to projected climate change</w:t>
      </w:r>
      <w:r>
        <w:t xml:space="preserve">.</w:t>
      </w:r>
      <w:r>
        <w:t xml:space="preserve"> </w:t>
      </w:r>
      <w:r>
        <w:rPr>
          <w:i/>
          <w:iCs/>
        </w:rPr>
        <w:t xml:space="preserve">Natural Hazards and Earth System Sciences</w:t>
      </w:r>
      <w:r>
        <w:t xml:space="preserve">,</w:t>
      </w:r>
      <w:r>
        <w:t xml:space="preserve"> </w:t>
      </w:r>
      <w:r>
        <w:rPr>
          <w:i/>
          <w:iCs/>
        </w:rPr>
        <w:t xml:space="preserve">16</w:t>
      </w:r>
      <w:r>
        <w:t xml:space="preserve">(10), 2259–2271.</w:t>
      </w:r>
      <w:r>
        <w:t xml:space="preserve"> </w:t>
      </w:r>
      <w:hyperlink r:id="rId45" w:tooltip="https://doi.org/10.5194/nhess-16-2259-2016" w:history="1">
        <w:r>
          <w:rPr>
            <w:rStyle w:val="861"/>
          </w:rPr>
          <w:t xml:space="preserve">https://doi.org/10.5194/nhess-16-2259-2016</w:t>
        </w:r>
      </w:hyperlink>
      <w:r/>
      <w:bookmarkEnd w:id="161"/>
      <w:r/>
    </w:p>
    <w:p>
      <w:pPr>
        <w:pStyle w:val="910"/>
        <w:pBdr/>
        <w:spacing/>
        <w:ind/>
        <w:rPr/>
      </w:pPr>
      <w:r/>
      <w:bookmarkStart w:id="163" w:name="ref-Lumbrazo2022"/>
      <w:r>
        <w:t xml:space="preserve">Lumbrazo, C., Bennett, A., Currier, W. R., Nijssen, B., &amp; Lundquist, J. (2022).</w:t>
      </w:r>
      <w:r>
        <w:t xml:space="preserve"> </w:t>
      </w:r>
      <w:r>
        <w:t xml:space="preserve">Evaluating Multiple Canopy-Snow Unloading Parameterizations in SUMMA With Time-Lapse Photography Characterized by Citizen Scientists</w:t>
      </w:r>
      <w:r>
        <w:t xml:space="preserve">.</w:t>
      </w:r>
      <w:r>
        <w:t xml:space="preserve"> </w:t>
      </w:r>
      <w:r>
        <w:rPr>
          <w:i/>
          <w:iCs/>
        </w:rPr>
        <w:t xml:space="preserve">Water Resources Research</w:t>
      </w:r>
      <w:r>
        <w:t xml:space="preserve">,</w:t>
      </w:r>
      <w:r>
        <w:t xml:space="preserve"> </w:t>
      </w:r>
      <w:r>
        <w:rPr>
          <w:i/>
          <w:iCs/>
        </w:rPr>
        <w:t xml:space="preserve">58</w:t>
      </w:r>
      <w:r>
        <w:t xml:space="preserve">(6), 1–22.</w:t>
      </w:r>
      <w:r>
        <w:t xml:space="preserve"> </w:t>
      </w:r>
      <w:hyperlink r:id="rId46" w:tooltip="https://doi.org/10.1029/2021WR030852" w:history="1">
        <w:r>
          <w:rPr>
            <w:rStyle w:val="861"/>
          </w:rPr>
          <w:t xml:space="preserve">https://doi.org/10.1029/2021WR030852</w:t>
        </w:r>
      </w:hyperlink>
      <w:r/>
      <w:bookmarkEnd w:id="163"/>
      <w:r/>
    </w:p>
    <w:p>
      <w:pPr>
        <w:pStyle w:val="910"/>
        <w:pBdr/>
        <w:spacing/>
        <w:ind/>
        <w:rPr/>
      </w:pPr>
      <w:r/>
      <w:bookmarkStart w:id="165" w:name="ref-Lundberg1993"/>
      <w:r>
        <w:t xml:space="preserve">Lundberg, A. (1993).</w:t>
      </w:r>
      <w:r>
        <w:t xml:space="preserve"> </w:t>
      </w:r>
      <w:r>
        <w:t xml:space="preserve">Evaporation of intercepted snow — Review of existing and new measurement methods</w:t>
      </w:r>
      <w:r>
        <w:t xml:space="preserve">.</w:t>
      </w:r>
      <w:r>
        <w:t xml:space="preserve"> </w:t>
      </w:r>
      <w:r>
        <w:rPr>
          <w:i/>
          <w:iCs/>
        </w:rPr>
        <w:t xml:space="preserve">Journal of Hydrology</w:t>
      </w:r>
      <w:r>
        <w:t xml:space="preserve">,</w:t>
      </w:r>
      <w:r>
        <w:t xml:space="preserve"> </w:t>
      </w:r>
      <w:r>
        <w:rPr>
          <w:i/>
          <w:iCs/>
        </w:rPr>
        <w:t xml:space="preserve">151</w:t>
      </w:r>
      <w:r>
        <w:t xml:space="preserve">(2), 267–290. https://doi.org/</w:t>
      </w:r>
      <w:hyperlink r:id="rId47" w:tooltip="https://doi.org/10.1016/0022-1694(93)90239-6" w:history="1">
        <w:r>
          <w:rPr>
            <w:rStyle w:val="861"/>
          </w:rPr>
          <w:t xml:space="preserve">https://doi.org/10.1016/0022-1694(93)90239-6</w:t>
        </w:r>
      </w:hyperlink>
      <w:r/>
      <w:bookmarkEnd w:id="165"/>
      <w:r/>
    </w:p>
    <w:p>
      <w:pPr>
        <w:pStyle w:val="910"/>
        <w:pBdr/>
        <w:spacing/>
        <w:ind/>
        <w:rPr/>
      </w:pPr>
      <w:r/>
      <w:bookmarkStart w:id="167" w:name="ref-Lundberg1994"/>
      <w:r>
        <w:t xml:space="preserve">Lundberg, A., &amp; Hallidin, S. (1994).</w:t>
      </w:r>
      <w:r>
        <w:t xml:space="preserve"> </w:t>
      </w:r>
      <w:r>
        <w:t xml:space="preserve">Evaporation of intercepted snow: Analysis of governing factors</w:t>
      </w:r>
      <w:r>
        <w:t xml:space="preserve">.</w:t>
      </w:r>
      <w:r>
        <w:t xml:space="preserve"> </w:t>
      </w:r>
      <w:r>
        <w:rPr>
          <w:i/>
          <w:iCs/>
        </w:rPr>
        <w:t xml:space="preserve">Water Resources Research</w:t>
      </w:r>
      <w:r>
        <w:t xml:space="preserve">,</w:t>
      </w:r>
      <w:r>
        <w:t xml:space="preserve"> </w:t>
      </w:r>
      <w:r>
        <w:rPr>
          <w:i/>
          <w:iCs/>
        </w:rPr>
        <w:t xml:space="preserve">30</w:t>
      </w:r>
      <w:r>
        <w:t xml:space="preserve">(9), 2587–2598.</w:t>
      </w:r>
      <w:r>
        <w:t xml:space="preserve"> </w:t>
      </w:r>
      <w:hyperlink r:id="rId48" w:tooltip="https://doi.org/10.1029/94WR00873" w:history="1">
        <w:r>
          <w:rPr>
            <w:rStyle w:val="861"/>
          </w:rPr>
          <w:t xml:space="preserve">https://doi.org/10.1029/94WR00873</w:t>
        </w:r>
      </w:hyperlink>
      <w:r/>
      <w:bookmarkEnd w:id="167"/>
      <w:r/>
    </w:p>
    <w:p>
      <w:pPr>
        <w:pStyle w:val="910"/>
        <w:pBdr/>
        <w:spacing/>
        <w:ind/>
        <w:rPr/>
      </w:pPr>
      <w:r/>
      <w:bookmarkStart w:id="169" w:name="ref-Lundquist2021"/>
      <w:r>
        <w:t xml:space="preserve">Lundquist, J. D., Dickerson-Lange, S., Gutmann, E., Jonas, T., Lumbrazo, C., &amp; Reynolds, D. (2021).</w:t>
      </w:r>
      <w:r>
        <w:t xml:space="preserve"> </w:t>
      </w:r>
      <w:r>
        <w:t xml:space="preserve">Snow interception modelling: Isolated observations have led to many land surface models lacking appropriate temperature sensitivities</w:t>
      </w:r>
      <w:r>
        <w:t xml:space="preserve">.</w:t>
      </w:r>
      <w:r>
        <w:t xml:space="preserve"> </w:t>
      </w:r>
      <w:r>
        <w:rPr>
          <w:i/>
          <w:iCs/>
        </w:rPr>
        <w:t xml:space="preserve">Hydrological Processes</w:t>
      </w:r>
      <w:r>
        <w:t xml:space="preserve">,</w:t>
      </w:r>
      <w:r>
        <w:t xml:space="preserve"> </w:t>
      </w:r>
      <w:r>
        <w:rPr>
          <w:i/>
          <w:iCs/>
        </w:rPr>
        <w:t xml:space="preserve">35</w:t>
      </w:r>
      <w:r>
        <w:t xml:space="preserve">(7), 1–20.</w:t>
      </w:r>
      <w:r>
        <w:t xml:space="preserve"> </w:t>
      </w:r>
      <w:hyperlink r:id="rId49" w:tooltip="https://doi.org/10.1002/hyp.14274" w:history="1">
        <w:r>
          <w:rPr>
            <w:rStyle w:val="861"/>
          </w:rPr>
          <w:t xml:space="preserve">https://doi.org/10.1002/hyp.14274</w:t>
        </w:r>
      </w:hyperlink>
      <w:r/>
      <w:bookmarkEnd w:id="169"/>
      <w:r/>
    </w:p>
    <w:p>
      <w:pPr>
        <w:pStyle w:val="910"/>
        <w:pBdr/>
        <w:spacing/>
        <w:ind/>
        <w:rPr/>
      </w:pPr>
      <w:r/>
      <w:bookmarkStart w:id="171" w:name="ref-Mahat2014"/>
      <w:r>
        <w:t xml:space="preserve">Mahat, V., &amp; Tarboton, D. G. (2014).</w:t>
      </w:r>
      <w:r>
        <w:t xml:space="preserve"> </w:t>
      </w:r>
      <w:r>
        <w:t xml:space="preserve">Representation of canopy snow interception, unloading and melt in a parsimonious snowmelt model</w:t>
      </w:r>
      <w:r>
        <w:t xml:space="preserve">.</w:t>
      </w:r>
      <w:r>
        <w:t xml:space="preserve"> </w:t>
      </w:r>
      <w:r>
        <w:rPr>
          <w:i/>
          <w:iCs/>
        </w:rPr>
        <w:t xml:space="preserve">Hydrological Processes</w:t>
      </w:r>
      <w:r>
        <w:t xml:space="preserve">,</w:t>
      </w:r>
      <w:r>
        <w:t xml:space="preserve"> </w:t>
      </w:r>
      <w:r>
        <w:rPr>
          <w:i/>
          <w:iCs/>
        </w:rPr>
        <w:t xml:space="preserve">28</w:t>
      </w:r>
      <w:r>
        <w:t xml:space="preserve">(26), 6320–6336.</w:t>
      </w:r>
      <w:r>
        <w:t xml:space="preserve"> </w:t>
      </w:r>
      <w:hyperlink r:id="rId50" w:tooltip="https://doi.org/10.1002/hyp.10116" w:history="1">
        <w:r>
          <w:rPr>
            <w:rStyle w:val="861"/>
          </w:rPr>
          <w:t xml:space="preserve">https://doi.org/10.1002/hyp.10116</w:t>
        </w:r>
      </w:hyperlink>
      <w:r/>
      <w:bookmarkEnd w:id="171"/>
      <w:r/>
    </w:p>
    <w:p>
      <w:pPr>
        <w:pStyle w:val="910"/>
        <w:pBdr/>
        <w:spacing/>
        <w:ind/>
        <w:rPr/>
      </w:pPr>
      <w:r/>
      <w:bookmarkStart w:id="173" w:name="ref-Moeser2015"/>
      <w:r>
        <w:t xml:space="preserve">Moeser, D., Stähli, M., &amp; Jonas, T. (2015).</w:t>
      </w:r>
      <w:r>
        <w:t xml:space="preserve"> </w:t>
      </w:r>
      <w:r>
        <w:t xml:space="preserve">Improved snow interception modeling using canopy parameters derived from airborne LiDAR data</w:t>
      </w:r>
      <w:r>
        <w:t xml:space="preserve">.</w:t>
      </w:r>
      <w:r>
        <w:t xml:space="preserve"> </w:t>
      </w:r>
      <w:r>
        <w:rPr>
          <w:i/>
          <w:iCs/>
        </w:rPr>
        <w:t xml:space="preserve">Water Resources Research</w:t>
      </w:r>
      <w:r>
        <w:t xml:space="preserve">,</w:t>
      </w:r>
      <w:r>
        <w:t xml:space="preserve"> </w:t>
      </w:r>
      <w:r>
        <w:rPr>
          <w:i/>
          <w:iCs/>
        </w:rPr>
        <w:t xml:space="preserve">51</w:t>
      </w:r>
      <w:r>
        <w:t xml:space="preserve">(7), 5041–5059. https://doi.org/</w:t>
      </w:r>
      <w:hyperlink r:id="rId51" w:tooltip="https://doi.org/10.1002/2014WR016724" w:history="1">
        <w:r>
          <w:rPr>
            <w:rStyle w:val="861"/>
          </w:rPr>
          <w:t xml:space="preserve">https://doi.org/10.1002/2014WR016724</w:t>
        </w:r>
      </w:hyperlink>
      <w:r/>
      <w:bookmarkEnd w:id="173"/>
      <w:r/>
    </w:p>
    <w:p>
      <w:pPr>
        <w:pStyle w:val="910"/>
        <w:pBdr/>
        <w:spacing/>
        <w:ind/>
        <w:rPr/>
      </w:pPr>
      <w:r/>
      <w:bookmarkStart w:id="175" w:name="ref-Musselman2015a"/>
      <w:r>
        <w:t xml:space="preserve">Musselman, K. N., Pomeroy, J. W., &amp; Link, T. E. (2015).</w:t>
      </w:r>
      <w:r>
        <w:t xml:space="preserve"> </w:t>
      </w:r>
      <w:r>
        <w:t xml:space="preserve">Variability in shortwave irradiance caused by forest gaps: Measurements, modelling, and implications for snow energetics</w:t>
      </w:r>
      <w:r>
        <w:t xml:space="preserve">.</w:t>
      </w:r>
      <w:r>
        <w:t xml:space="preserve"> </w:t>
      </w:r>
      <w:r>
        <w:rPr>
          <w:i/>
          <w:iCs/>
        </w:rPr>
        <w:t xml:space="preserve">Agricultural and Forest Meteorology</w:t>
      </w:r>
      <w:r>
        <w:t xml:space="preserve">,</w:t>
      </w:r>
      <w:r>
        <w:t xml:space="preserve"> </w:t>
      </w:r>
      <w:r>
        <w:rPr>
          <w:i/>
          <w:iCs/>
        </w:rPr>
        <w:t xml:space="preserve">207</w:t>
      </w:r>
      <w:r>
        <w:t xml:space="preserve">, 69–82. https://doi.org/</w:t>
      </w:r>
      <w:hyperlink r:id="rId52" w:tooltip="https://doi.org/10.1016/j.agrformet.2015.03.014" w:history="1">
        <w:r>
          <w:rPr>
            <w:rStyle w:val="861"/>
          </w:rPr>
          <w:t xml:space="preserve">https://doi.org/10.1016/j.agrformet.2015.03.014</w:t>
        </w:r>
      </w:hyperlink>
      <w:r/>
      <w:bookmarkEnd w:id="175"/>
      <w:r/>
    </w:p>
    <w:p>
      <w:pPr>
        <w:pStyle w:val="910"/>
        <w:pBdr/>
        <w:spacing/>
        <w:ind/>
        <w:rPr/>
      </w:pPr>
      <w:r/>
      <w:bookmarkStart w:id="177" w:name="ref-ppp2024"/>
      <w:r>
        <w:t xml:space="preserve">Natural Resources Canada. (2024).</w:t>
      </w:r>
      <w:r>
        <w:t xml:space="preserve"> </w:t>
      </w:r>
      <w:r>
        <w:rPr>
          <w:i/>
          <w:iCs/>
        </w:rPr>
        <w:t xml:space="preserve">Precise point positioning</w:t>
      </w:r>
      <w:r>
        <w:t xml:space="preserve">.</w:t>
      </w:r>
      <w:r>
        <w:t xml:space="preserve"> </w:t>
      </w:r>
      <w:hyperlink r:id="rId53" w:tooltip="https://webapp.csrs-scrs.nrcan-rncan.gc.ca/geod/tools-outils/ppp.php" w:history="1">
        <w:r>
          <w:rPr>
            <w:rStyle w:val="861"/>
          </w:rPr>
          <w:t xml:space="preserve">https://webapp.csrs-scrs.nrcan-rncan.gc.ca/geod/tools-outils/ppp.php</w:t>
        </w:r>
      </w:hyperlink>
      <w:r/>
      <w:bookmarkEnd w:id="177"/>
      <w:r/>
    </w:p>
    <w:p>
      <w:pPr>
        <w:pStyle w:val="910"/>
        <w:pBdr/>
        <w:spacing/>
        <w:ind/>
        <w:rPr/>
      </w:pPr>
      <w:r/>
      <w:bookmarkStart w:id="179" w:name="ref-Niu2004a"/>
      <w:r>
        <w:t xml:space="preserve">Niu, G. Y., &amp; Yang, Z. L. (2004).</w:t>
      </w:r>
      <w:r>
        <w:t xml:space="preserve"> </w:t>
      </w:r>
      <w:r>
        <w:t xml:space="preserve">Effects of vegetation canopy processes on snow surface energy and mass balances</w:t>
      </w:r>
      <w:r>
        <w:t xml:space="preserve">.</w:t>
      </w:r>
      <w:r>
        <w:t xml:space="preserve"> </w:t>
      </w:r>
      <w:r>
        <w:rPr>
          <w:i/>
          <w:iCs/>
        </w:rPr>
        <w:t xml:space="preserve">Journal of Geophysical Research D: Atmospheres</w:t>
      </w:r>
      <w:r>
        <w:t xml:space="preserve">,</w:t>
      </w:r>
      <w:r>
        <w:t xml:space="preserve"> </w:t>
      </w:r>
      <w:r>
        <w:rPr>
          <w:i/>
          <w:iCs/>
        </w:rPr>
        <w:t xml:space="preserve">109</w:t>
      </w:r>
      <w:r>
        <w:t xml:space="preserve">(23), 1–15.</w:t>
      </w:r>
      <w:r>
        <w:t xml:space="preserve"> </w:t>
      </w:r>
      <w:hyperlink r:id="rId54" w:tooltip="https://doi.org/10.1029/2004JD004884" w:history="1">
        <w:r>
          <w:rPr>
            <w:rStyle w:val="861"/>
          </w:rPr>
          <w:t xml:space="preserve">https://doi.org/10.1029/2004JD004884</w:t>
        </w:r>
      </w:hyperlink>
      <w:r/>
      <w:bookmarkEnd w:id="179"/>
      <w:r/>
    </w:p>
    <w:p>
      <w:pPr>
        <w:pStyle w:val="910"/>
        <w:pBdr/>
        <w:spacing/>
        <w:ind/>
        <w:rPr/>
      </w:pPr>
      <w:r/>
      <w:bookmarkStart w:id="180" w:name="ref-Nock2016"/>
      <w:r>
        <w:t xml:space="preserve">Nock, C. A., Lecigne, B., Taugourdeau, O., Greene, D. F., Dauzat, J., Delagrange, S., &amp; Messier, C. (2016).</w:t>
      </w:r>
      <w:r>
        <w:t xml:space="preserve"> </w:t>
      </w:r>
      <w:r>
        <w:t xml:space="preserve">Linking ice accretion and crown structure: towards a model of the effect of freezing rain on tree canopies</w:t>
      </w:r>
      <w:r>
        <w:t xml:space="preserve">.</w:t>
      </w:r>
      <w:r>
        <w:t xml:space="preserve"> </w:t>
      </w:r>
      <w:r>
        <w:rPr>
          <w:i/>
          <w:iCs/>
        </w:rPr>
        <w:t xml:space="preserve">Annals of Botany</w:t>
      </w:r>
      <w:r>
        <w:t xml:space="preserve">,</w:t>
      </w:r>
      <w:r>
        <w:t xml:space="preserve"> </w:t>
      </w:r>
      <w:r>
        <w:rPr>
          <w:i/>
          <w:iCs/>
        </w:rPr>
        <w:t xml:space="preserve">117</w:t>
      </w:r>
      <w:r>
        <w:t xml:space="preserve">(7), 1163–1173.</w:t>
      </w:r>
      <w:bookmarkEnd w:id="180"/>
      <w:r/>
    </w:p>
    <w:p>
      <w:pPr>
        <w:pStyle w:val="910"/>
        <w:pBdr/>
        <w:spacing/>
        <w:ind/>
        <w:rPr/>
      </w:pPr>
      <w:r/>
      <w:bookmarkStart w:id="182" w:name="ref-Pomeroy2012"/>
      <w:r>
        <w:t xml:space="preserve">Pomeroy, J. W., Fang, X., &amp; Ellis, C. R. (2012).</w:t>
      </w:r>
      <w:r>
        <w:t xml:space="preserve"> </w:t>
      </w:r>
      <w:r>
        <w:t xml:space="preserve">Sensitivity of snowmelt hydrology in Marmot Creek, Alberta, to forest cover disturbance</w:t>
      </w:r>
      <w:r>
        <w:t xml:space="preserve">.</w:t>
      </w:r>
      <w:r>
        <w:t xml:space="preserve"> </w:t>
      </w:r>
      <w:r>
        <w:rPr>
          <w:i/>
          <w:iCs/>
        </w:rPr>
        <w:t xml:space="preserve">Hydrological Processes</w:t>
      </w:r>
      <w:r>
        <w:t xml:space="preserve">,</w:t>
      </w:r>
      <w:r>
        <w:t xml:space="preserve"> </w:t>
      </w:r>
      <w:r>
        <w:rPr>
          <w:i/>
          <w:iCs/>
        </w:rPr>
        <w:t xml:space="preserve">26</w:t>
      </w:r>
      <w:r>
        <w:t xml:space="preserve">(12), 1891–1904.</w:t>
      </w:r>
      <w:r>
        <w:t xml:space="preserve"> </w:t>
      </w:r>
      <w:hyperlink r:id="rId55" w:tooltip="https://doi.org/10.1002/hyp.9248" w:history="1">
        <w:r>
          <w:rPr>
            <w:rStyle w:val="861"/>
          </w:rPr>
          <w:t xml:space="preserve">https://doi.org/10.1002/hyp.9248</w:t>
        </w:r>
      </w:hyperlink>
      <w:r/>
      <w:bookmarkEnd w:id="182"/>
      <w:r/>
    </w:p>
    <w:p>
      <w:pPr>
        <w:pStyle w:val="910"/>
        <w:pBdr/>
        <w:spacing/>
        <w:ind/>
        <w:rPr/>
      </w:pPr>
      <w:r/>
      <w:bookmarkStart w:id="183" w:name="ref-Pomeroy1995"/>
      <w:r>
        <w:t xml:space="preserve">Pomeroy, J. W., &amp; Gray, D. M. (1995).</w:t>
      </w:r>
      <w:r>
        <w:t xml:space="preserve"> </w:t>
      </w:r>
      <w:r>
        <w:rPr>
          <w:i/>
          <w:iCs/>
        </w:rPr>
        <w:t xml:space="preserve">Snowcover Accumulation, Relocation and Management</w:t>
      </w:r>
      <w:r>
        <w:t xml:space="preserve"> </w:t>
      </w:r>
      <w:r>
        <w:t xml:space="preserve">(NHRI Scien, p. 144). National Hydrology Research Institute, Environment Canada, Saskatoon, Canada.</w:t>
      </w:r>
      <w:bookmarkEnd w:id="183"/>
      <w:r/>
    </w:p>
    <w:p>
      <w:pPr>
        <w:pStyle w:val="910"/>
        <w:pBdr/>
        <w:spacing/>
        <w:ind/>
        <w:rPr/>
      </w:pPr>
      <w:r/>
      <w:bookmarkStart w:id="185" w:name="ref-Pomeroy1997"/>
      <w:r>
        <w:t xml:space="preserve">Pomeroy, J. W., Marsh, P., &amp; Gray, D. M. (1997).</w:t>
      </w:r>
      <w:r>
        <w:t xml:space="preserve"> </w:t>
      </w:r>
      <w:r>
        <w:t xml:space="preserve">Application of a distributed blowing snow model to the arctic</w:t>
      </w:r>
      <w:r>
        <w:t xml:space="preserve">.</w:t>
      </w:r>
      <w:r>
        <w:t xml:space="preserve"> </w:t>
      </w:r>
      <w:r>
        <w:rPr>
          <w:i/>
          <w:iCs/>
        </w:rPr>
        <w:t xml:space="preserve">Hydrological Processes</w:t>
      </w:r>
      <w:r>
        <w:t xml:space="preserve">,</w:t>
      </w:r>
      <w:r>
        <w:t xml:space="preserve"> </w:t>
      </w:r>
      <w:r>
        <w:rPr>
          <w:i/>
          <w:iCs/>
        </w:rPr>
        <w:t xml:space="preserve">11</w:t>
      </w:r>
      <w:r>
        <w:t xml:space="preserve">(11), 1451–1464.</w:t>
      </w:r>
      <w:r>
        <w:t xml:space="preserve"> </w:t>
      </w:r>
      <w:hyperlink r:id="rId56" w:tooltip="https://doi.org/10.1002/(sici)1099-1085(199709)11:11&lt;1451::aid-hyp449&gt;3.0.co;2-q" w:history="1">
        <w:r>
          <w:rPr>
            <w:rStyle w:val="861"/>
          </w:rPr>
          <w:t xml:space="preserve">https://doi.org/10.1002/(sici)1099-1085(199709)11:11&lt;1451::aid-hyp449&gt;3.0.co;2-q</w:t>
        </w:r>
      </w:hyperlink>
      <w:r/>
      <w:bookmarkEnd w:id="185"/>
      <w:r/>
    </w:p>
    <w:p>
      <w:pPr>
        <w:pStyle w:val="910"/>
        <w:pBdr/>
        <w:spacing/>
        <w:ind/>
        <w:rPr/>
      </w:pPr>
      <w:r/>
      <w:bookmarkStart w:id="187" w:name="ref-Pomeroy1998b"/>
      <w:r>
        <w:t xml:space="preserve">Pomeroy, J. W., Parviainen, J., Hedstrom, N., &amp; Gray, D. M. (1998).</w:t>
      </w:r>
      <w:r>
        <w:t xml:space="preserve"> </w:t>
      </w:r>
      <w:r>
        <w:t xml:space="preserve">Coupled modelling of forest snow interception and sublimation</w:t>
      </w:r>
      <w:r>
        <w:t xml:space="preserve">.</w:t>
      </w:r>
      <w:r>
        <w:t xml:space="preserve"> </w:t>
      </w:r>
      <w:r>
        <w:rPr>
          <w:i/>
          <w:iCs/>
        </w:rPr>
        <w:t xml:space="preserve">Hydrological Processes</w:t>
      </w:r>
      <w:r>
        <w:t xml:space="preserve">,</w:t>
      </w:r>
      <w:r>
        <w:t xml:space="preserve"> </w:t>
      </w:r>
      <w:r>
        <w:rPr>
          <w:i/>
          <w:iCs/>
        </w:rPr>
        <w:t xml:space="preserve">12</w:t>
      </w:r>
      <w:r>
        <w:t xml:space="preserve">(15), 2317–2337.</w:t>
      </w:r>
      <w:r>
        <w:t xml:space="preserve"> </w:t>
      </w:r>
      <w:hyperlink r:id="rId57" w:tooltip="https://doi.org/10.1002/(SICI)1099-1085(199812)12:15&lt;2317::AID-HYP799&gt;3.0.CO;2-X" w:history="1">
        <w:r>
          <w:rPr>
            <w:rStyle w:val="861"/>
          </w:rPr>
          <w:t xml:space="preserve">https://doi.org/10.1002/(SICI)1099-1085(199812)12:15&lt;2317::AID-HYP799&gt;3.0.CO;2-X</w:t>
        </w:r>
      </w:hyperlink>
      <w:r/>
      <w:bookmarkEnd w:id="187"/>
      <w:r/>
    </w:p>
    <w:p>
      <w:pPr>
        <w:pStyle w:val="910"/>
        <w:pBdr/>
        <w:spacing/>
        <w:ind/>
        <w:rPr/>
      </w:pPr>
      <w:r/>
      <w:bookmarkStart w:id="189" w:name="ref-R2022"/>
      <w:r>
        <w:t xml:space="preserve">R Core Team. (2022).</w:t>
      </w:r>
      <w:r>
        <w:t xml:space="preserve"> </w:t>
      </w:r>
      <w:r>
        <w:rPr>
          <w:i/>
          <w:iCs/>
        </w:rPr>
        <w:t xml:space="preserve">R: A Language and Environment for Statistical Computing</w:t>
      </w:r>
      <w:r>
        <w:t xml:space="preserve">. R Foundation for Statistical Computing.</w:t>
      </w:r>
      <w:r>
        <w:t xml:space="preserve"> </w:t>
      </w:r>
      <w:hyperlink r:id="rId58" w:tooltip="https://www.r-project.org/" w:history="1">
        <w:r>
          <w:rPr>
            <w:rStyle w:val="861"/>
          </w:rPr>
          <w:t xml:space="preserve">https://www.r-project.org/</w:t>
        </w:r>
      </w:hyperlink>
      <w:r/>
      <w:bookmarkEnd w:id="189"/>
      <w:r/>
    </w:p>
    <w:p>
      <w:pPr>
        <w:pStyle w:val="910"/>
        <w:pBdr/>
        <w:spacing/>
        <w:ind/>
        <w:rPr/>
      </w:pPr>
      <w:r/>
      <w:bookmarkStart w:id="190" w:name="ref-R2024"/>
      <w:r>
        <w:t xml:space="preserve">R Core Team. (2024).</w:t>
      </w:r>
      <w:r>
        <w:t xml:space="preserve"> </w:t>
      </w:r>
      <w:r>
        <w:rPr>
          <w:i/>
          <w:iCs/>
        </w:rPr>
        <w:t xml:space="preserve">R: A Language and Environment for Statistical Computing</w:t>
      </w:r>
      <w:r>
        <w:t xml:space="preserve">. R Foundation for Statistical Computing.</w:t>
      </w:r>
      <w:r>
        <w:t xml:space="preserve"> </w:t>
      </w:r>
      <w:hyperlink r:id="rId59" w:tooltip="https://www.r-project.org/" w:history="1">
        <w:r>
          <w:rPr>
            <w:rStyle w:val="861"/>
          </w:rPr>
          <w:t xml:space="preserve">https://www.r-project.org/</w:t>
        </w:r>
      </w:hyperlink>
      <w:r/>
      <w:bookmarkEnd w:id="190"/>
      <w:r/>
    </w:p>
    <w:p>
      <w:pPr>
        <w:pStyle w:val="910"/>
        <w:pBdr/>
        <w:spacing/>
        <w:ind/>
        <w:rPr/>
      </w:pPr>
      <w:r/>
      <w:bookmarkStart w:id="192" w:name="ref-Rittger2020"/>
      <w:r>
        <w:t xml:space="preserve">Rittger, K., Raleigh, M. S., Dozier, J., Hill, A. F., Lutz, J. A., &amp; Painter, T. H. (2020).</w:t>
      </w:r>
      <w:r>
        <w:t xml:space="preserve"> </w:t>
      </w:r>
      <w:r>
        <w:t xml:space="preserve">Canopy Adjustment and Improved Cloud Detection for Remotely Sensed Snow Cover Mapping</w:t>
      </w:r>
      <w:r>
        <w:t xml:space="preserve">.</w:t>
      </w:r>
      <w:r>
        <w:t xml:space="preserve"> </w:t>
      </w:r>
      <w:r>
        <w:rPr>
          <w:i/>
          <w:iCs/>
        </w:rPr>
        <w:t xml:space="preserve">Water Resources Research</w:t>
      </w:r>
      <w:r>
        <w:t xml:space="preserve">,</w:t>
      </w:r>
      <w:r>
        <w:t xml:space="preserve"> </w:t>
      </w:r>
      <w:r>
        <w:rPr>
          <w:i/>
          <w:iCs/>
        </w:rPr>
        <w:t xml:space="preserve">56</w:t>
      </w:r>
      <w:r>
        <w:t xml:space="preserve">(6), n/a.</w:t>
      </w:r>
      <w:r>
        <w:t xml:space="preserve"> </w:t>
      </w:r>
      <w:hyperlink r:id="rId60" w:tooltip="https://doi.org/10.1029/2019WR024914" w:history="1">
        <w:r>
          <w:rPr>
            <w:rStyle w:val="861"/>
          </w:rPr>
          <w:t xml:space="preserve">https://doi.org/10.1029/2019WR024914</w:t>
        </w:r>
      </w:hyperlink>
      <w:r/>
      <w:bookmarkEnd w:id="192"/>
      <w:r/>
    </w:p>
    <w:p>
      <w:pPr>
        <w:pStyle w:val="910"/>
        <w:pBdr/>
        <w:spacing/>
        <w:ind/>
        <w:rPr/>
      </w:pPr>
      <w:r/>
      <w:bookmarkStart w:id="194" w:name="ref-Roesch2001"/>
      <w:r>
        <w:t xml:space="preserve">Roesch, A., Wild, M., Gilgen, H., &amp; Ohmura, A. (2001).</w:t>
      </w:r>
      <w:r>
        <w:t xml:space="preserve"> </w:t>
      </w:r>
      <w:r>
        <w:t xml:space="preserve">A new snow cover fraction parameterization for the ECHAM4 GCM</w:t>
      </w:r>
      <w:r>
        <w:t xml:space="preserve">.</w:t>
      </w:r>
      <w:r>
        <w:t xml:space="preserve"> </w:t>
      </w:r>
      <w:r>
        <w:rPr>
          <w:i/>
          <w:iCs/>
        </w:rPr>
        <w:t xml:space="preserve">Climate Dynamics</w:t>
      </w:r>
      <w:r>
        <w:t xml:space="preserve">,</w:t>
      </w:r>
      <w:r>
        <w:t xml:space="preserve"> </w:t>
      </w:r>
      <w:r>
        <w:rPr>
          <w:i/>
          <w:iCs/>
        </w:rPr>
        <w:t xml:space="preserve">17</w:t>
      </w:r>
      <w:r>
        <w:t xml:space="preserve">(12), 933–946.</w:t>
      </w:r>
      <w:r>
        <w:t xml:space="preserve"> </w:t>
      </w:r>
      <w:hyperlink r:id="rId61" w:tooltip="https://doi.org/10.1007/s003820100153" w:history="1">
        <w:r>
          <w:rPr>
            <w:rStyle w:val="861"/>
          </w:rPr>
          <w:t xml:space="preserve">https://doi.org/10.1007/s003820100153</w:t>
        </w:r>
      </w:hyperlink>
      <w:r/>
      <w:bookmarkEnd w:id="194"/>
      <w:r/>
    </w:p>
    <w:p>
      <w:pPr>
        <w:pStyle w:val="910"/>
        <w:pBdr/>
        <w:spacing/>
        <w:ind/>
        <w:rPr/>
      </w:pPr>
      <w:r/>
      <w:bookmarkStart w:id="196" w:name="ref-Safa2021"/>
      <w:r>
        <w:t xml:space="preserve">Safa, H., Krogh, S. A., Greenberg, J., Kostadinov, T. S., &amp; Harpold, A. A. (2021).</w:t>
      </w:r>
      <w:r>
        <w:t xml:space="preserve"> </w:t>
      </w:r>
      <w:r>
        <w:t xml:space="preserve">Unraveling the Controls on Snow Disappearance in Montane Conifer Forests Using Multi-Site Lidar</w:t>
      </w:r>
      <w:r>
        <w:t xml:space="preserve">.</w:t>
      </w:r>
      <w:r>
        <w:t xml:space="preserve"> </w:t>
      </w:r>
      <w:r>
        <w:rPr>
          <w:i/>
          <w:iCs/>
        </w:rPr>
        <w:t xml:space="preserve">Water Resources Research</w:t>
      </w:r>
      <w:r>
        <w:t xml:space="preserve">,</w:t>
      </w:r>
      <w:r>
        <w:t xml:space="preserve"> </w:t>
      </w:r>
      <w:r>
        <w:rPr>
          <w:i/>
          <w:iCs/>
        </w:rPr>
        <w:t xml:space="preserve">57</w:t>
      </w:r>
      <w:r>
        <w:t xml:space="preserve">(12), 1–20.</w:t>
      </w:r>
      <w:r>
        <w:t xml:space="preserve"> </w:t>
      </w:r>
      <w:hyperlink r:id="rId62" w:tooltip="https://doi.org/10.1029/2020WR027522" w:history="1">
        <w:r>
          <w:rPr>
            <w:rStyle w:val="861"/>
          </w:rPr>
          <w:t xml:space="preserve">https://doi.org/10.1029/2020WR027522</w:t>
        </w:r>
      </w:hyperlink>
      <w:r/>
      <w:bookmarkEnd w:id="196"/>
      <w:r/>
    </w:p>
    <w:p>
      <w:pPr>
        <w:pStyle w:val="910"/>
        <w:pBdr/>
        <w:spacing/>
        <w:ind/>
        <w:rPr/>
      </w:pPr>
      <w:r/>
      <w:bookmarkStart w:id="198" w:name="ref-Satterlund1967"/>
      <w:r>
        <w:t xml:space="preserve">Satterlund, D. R., &amp; Haupt, H. F. (1967).</w:t>
      </w:r>
      <w:r>
        <w:t xml:space="preserve"> </w:t>
      </w:r>
      <w:r>
        <w:t xml:space="preserve">Snow catch by Conifer Crowns</w:t>
      </w:r>
      <w:r>
        <w:t xml:space="preserve">.</w:t>
      </w:r>
      <w:r>
        <w:t xml:space="preserve"> </w:t>
      </w:r>
      <w:r>
        <w:rPr>
          <w:i/>
          <w:iCs/>
        </w:rPr>
        <w:t xml:space="preserve">Water Resources Research</w:t>
      </w:r>
      <w:r>
        <w:t xml:space="preserve">,</w:t>
      </w:r>
      <w:r>
        <w:t xml:space="preserve"> </w:t>
      </w:r>
      <w:r>
        <w:rPr>
          <w:i/>
          <w:iCs/>
        </w:rPr>
        <w:t xml:space="preserve">3</w:t>
      </w:r>
      <w:r>
        <w:t xml:space="preserve">(4), 1035–1039. https://doi.org/</w:t>
      </w:r>
      <w:hyperlink r:id="rId63" w:tooltip="https://doi.org/10.1029/WR003i004p01035" w:history="1">
        <w:r>
          <w:rPr>
            <w:rStyle w:val="861"/>
          </w:rPr>
          <w:t xml:space="preserve">https://doi.org/10.1029/WR003i004p01035</w:t>
        </w:r>
      </w:hyperlink>
      <w:r/>
      <w:bookmarkEnd w:id="198"/>
      <w:r/>
    </w:p>
    <w:p>
      <w:pPr>
        <w:pStyle w:val="910"/>
        <w:pBdr/>
        <w:spacing/>
        <w:ind/>
        <w:rPr/>
      </w:pPr>
      <w:r/>
      <w:bookmarkStart w:id="200" w:name="ref-Schmidt1991"/>
      <w:r>
        <w:t xml:space="preserve">Schmidt, R. A., &amp; Gluns, D. R. (1991).</w:t>
      </w:r>
      <w:r>
        <w:t xml:space="preserve"> </w:t>
      </w:r>
      <w:r>
        <w:t xml:space="preserve">Snowfall interception on branches of three conifer species</w:t>
      </w:r>
      <w:r>
        <w:t xml:space="preserve">.</w:t>
      </w:r>
      <w:r>
        <w:t xml:space="preserve"> </w:t>
      </w:r>
      <w:r>
        <w:rPr>
          <w:i/>
          <w:iCs/>
        </w:rPr>
        <w:t xml:space="preserve">Canadian Journal of Forest Research</w:t>
      </w:r>
      <w:r>
        <w:t xml:space="preserve">,</w:t>
      </w:r>
      <w:r>
        <w:t xml:space="preserve"> </w:t>
      </w:r>
      <w:r>
        <w:rPr>
          <w:i/>
          <w:iCs/>
        </w:rPr>
        <w:t xml:space="preserve">21</w:t>
      </w:r>
      <w:r>
        <w:t xml:space="preserve">(8), 1262–1269. https://doi.org/</w:t>
      </w:r>
      <w:hyperlink r:id="rId64" w:tooltip="https://doi.org/10.1139/x91-176" w:history="1">
        <w:r>
          <w:rPr>
            <w:rStyle w:val="861"/>
          </w:rPr>
          <w:t xml:space="preserve">https://doi.org/10.1139/x91-176</w:t>
        </w:r>
      </w:hyperlink>
      <w:r/>
      <w:bookmarkEnd w:id="200"/>
      <w:r/>
    </w:p>
    <w:p>
      <w:pPr>
        <w:pStyle w:val="910"/>
        <w:pBdr/>
        <w:spacing/>
        <w:ind/>
        <w:rPr/>
      </w:pPr>
      <w:r/>
      <w:bookmarkStart w:id="202" w:name="ref-Schmidt1989"/>
      <w:r>
        <w:t xml:space="preserve">Schmidt, R. A., &amp; Troendle, C. A. (1989).</w:t>
      </w:r>
      <w:r>
        <w:t xml:space="preserve"> </w:t>
      </w:r>
      <w:r>
        <w:t xml:space="preserve">Snowfall into a forest and clearing</w:t>
      </w:r>
      <w:r>
        <w:t xml:space="preserve">.</w:t>
      </w:r>
      <w:r>
        <w:t xml:space="preserve"> </w:t>
      </w:r>
      <w:r>
        <w:rPr>
          <w:i/>
          <w:iCs/>
        </w:rPr>
        <w:t xml:space="preserve">Journal of Hydrology</w:t>
      </w:r>
      <w:r>
        <w:t xml:space="preserve">,</w:t>
      </w:r>
      <w:r>
        <w:t xml:space="preserve"> </w:t>
      </w:r>
      <w:r>
        <w:rPr>
          <w:i/>
          <w:iCs/>
        </w:rPr>
        <w:t xml:space="preserve">110</w:t>
      </w:r>
      <w:r>
        <w:t xml:space="preserve">(3-4), 335–348.</w:t>
      </w:r>
      <w:r>
        <w:t xml:space="preserve"> </w:t>
      </w:r>
      <w:hyperlink r:id="rId65" w:tooltip="https://doi.org/10.1016/0022-1694(89)90196-0" w:history="1">
        <w:r>
          <w:rPr>
            <w:rStyle w:val="861"/>
          </w:rPr>
          <w:t xml:space="preserve">https://doi.org/10.1016/0022-1694(89)90196-0</w:t>
        </w:r>
      </w:hyperlink>
      <w:r/>
      <w:bookmarkEnd w:id="202"/>
      <w:r/>
    </w:p>
    <w:p>
      <w:pPr>
        <w:pStyle w:val="910"/>
        <w:pBdr/>
        <w:spacing/>
        <w:ind/>
        <w:rPr/>
      </w:pPr>
      <w:r/>
      <w:bookmarkStart w:id="203" w:name="ref-Smith2007"/>
      <w:r>
        <w:t xml:space="preserve">Smith, C. D. (2007).</w:t>
      </w:r>
      <w:r>
        <w:t xml:space="preserve"> </w:t>
      </w:r>
      <w:r>
        <w:t xml:space="preserve">Correcting the wind bias in snowfall measurements made with a Geonor T-200B precipitation gauge and alter wind shield</w:t>
      </w:r>
      <w:r>
        <w:t xml:space="preserve">.</w:t>
      </w:r>
      <w:r>
        <w:t xml:space="preserve"> </w:t>
      </w:r>
      <w:r>
        <w:rPr>
          <w:i/>
          <w:iCs/>
        </w:rPr>
        <w:t xml:space="preserve">87th AMS Annual Meeting</w:t>
      </w:r>
      <w:r>
        <w:t xml:space="preserve">.</w:t>
      </w:r>
      <w:bookmarkEnd w:id="203"/>
      <w:r/>
    </w:p>
    <w:p>
      <w:pPr>
        <w:pStyle w:val="910"/>
        <w:pBdr/>
        <w:spacing/>
        <w:ind/>
        <w:rPr/>
      </w:pPr>
      <w:r/>
      <w:bookmarkStart w:id="205" w:name="ref-Staines2023"/>
      <w:r>
        <w:t xml:space="preserve">Staines, J., &amp; Pomeroy, J. W. (2023).</w:t>
      </w:r>
      <w:r>
        <w:t xml:space="preserve"> </w:t>
      </w:r>
      <w:r>
        <w:t xml:space="preserve">Influence of forest canopy structure and wind flow on patterns of sub-canopy snow accumulation in montane needleleaf forests</w:t>
      </w:r>
      <w:r>
        <w:t xml:space="preserve">.</w:t>
      </w:r>
      <w:r>
        <w:t xml:space="preserve"> </w:t>
      </w:r>
      <w:r>
        <w:rPr>
          <w:i/>
          <w:iCs/>
        </w:rPr>
        <w:t xml:space="preserve">Hydrological Processes</w:t>
      </w:r>
      <w:r>
        <w:t xml:space="preserve">,</w:t>
      </w:r>
      <w:r>
        <w:t xml:space="preserve"> </w:t>
      </w:r>
      <w:r>
        <w:rPr>
          <w:i/>
          <w:iCs/>
        </w:rPr>
        <w:t xml:space="preserve">37</w:t>
      </w:r>
      <w:r>
        <w:t xml:space="preserve">(10), 1–19.</w:t>
      </w:r>
      <w:r>
        <w:t xml:space="preserve"> </w:t>
      </w:r>
      <w:hyperlink r:id="rId66" w:tooltip="https://doi.org/10.1002/hyp.15005" w:history="1">
        <w:r>
          <w:rPr>
            <w:rStyle w:val="861"/>
          </w:rPr>
          <w:t xml:space="preserve">https://doi.org/10.1002/hyp.15005</w:t>
        </w:r>
      </w:hyperlink>
      <w:r/>
      <w:bookmarkEnd w:id="205"/>
      <w:r/>
    </w:p>
    <w:p>
      <w:pPr>
        <w:pStyle w:val="910"/>
        <w:pBdr/>
        <w:spacing/>
        <w:ind/>
        <w:rPr/>
      </w:pPr>
      <w:r/>
      <w:bookmarkStart w:id="207" w:name="ref-Storck2002"/>
      <w:r>
        <w:t xml:space="preserve">Storck, P., Lettenmaier, D. P., &amp; Bolton, S. M. (2002).</w:t>
      </w:r>
      <w:r>
        <w:t xml:space="preserve"> </w:t>
      </w:r>
      <w:r>
        <w:t xml:space="preserve">Measurement of snow interception and canopy effects on snow accumulation and melt in a mountainous maritime climate, Oregon, United States</w:t>
      </w:r>
      <w:r>
        <w:t xml:space="preserve">.</w:t>
      </w:r>
      <w:r>
        <w:t xml:space="preserve"> </w:t>
      </w:r>
      <w:r>
        <w:rPr>
          <w:i/>
          <w:iCs/>
        </w:rPr>
        <w:t xml:space="preserve">Water Resources Research</w:t>
      </w:r>
      <w:r>
        <w:t xml:space="preserve">,</w:t>
      </w:r>
      <w:r>
        <w:t xml:space="preserve"> </w:t>
      </w:r>
      <w:r>
        <w:rPr>
          <w:i/>
          <w:iCs/>
        </w:rPr>
        <w:t xml:space="preserve">38</w:t>
      </w:r>
      <w:r>
        <w:t xml:space="preserve">(11), 1–16.</w:t>
      </w:r>
      <w:r>
        <w:t xml:space="preserve"> </w:t>
      </w:r>
      <w:hyperlink r:id="rId67" w:tooltip="https://doi.org/10.1029/2002wr001281" w:history="1">
        <w:r>
          <w:rPr>
            <w:rStyle w:val="861"/>
          </w:rPr>
          <w:t xml:space="preserve">https://doi.org/10.1029/2002wr001281</w:t>
        </w:r>
      </w:hyperlink>
      <w:r/>
      <w:bookmarkEnd w:id="207"/>
      <w:r/>
    </w:p>
    <w:p>
      <w:pPr>
        <w:pStyle w:val="910"/>
        <w:pBdr/>
        <w:spacing/>
        <w:ind/>
        <w:rPr/>
      </w:pPr>
      <w:r/>
      <w:bookmarkStart w:id="209" w:name="ref-Troendle1983"/>
      <w:r>
        <w:t xml:space="preserve">Troendle, C. A. (1983).</w:t>
      </w:r>
      <w:r>
        <w:t xml:space="preserve"> </w:t>
      </w:r>
      <w:r>
        <w:t xml:space="preserve">The Potential for Water Yield Augmentation From Forest Management in the Rocky Mountain Region</w:t>
      </w:r>
      <w:r>
        <w:t xml:space="preserve">.</w:t>
      </w:r>
      <w:r>
        <w:t xml:space="preserve"> </w:t>
      </w:r>
      <w:r>
        <w:rPr>
          <w:i/>
          <w:iCs/>
        </w:rPr>
        <w:t xml:space="preserve">Journal of the American Water Resources Association</w:t>
      </w:r>
      <w:r>
        <w:t xml:space="preserve">,</w:t>
      </w:r>
      <w:r>
        <w:t xml:space="preserve"> </w:t>
      </w:r>
      <w:r>
        <w:rPr>
          <w:i/>
          <w:iCs/>
        </w:rPr>
        <w:t xml:space="preserve">19</w:t>
      </w:r>
      <w:r>
        <w:t xml:space="preserve">(3), 359–373.</w:t>
      </w:r>
      <w:r>
        <w:t xml:space="preserve"> </w:t>
      </w:r>
      <w:hyperlink r:id="rId68" w:tooltip="https://doi.org/10.1111/j.1752-1688.1983.tb04593.x" w:history="1">
        <w:r>
          <w:rPr>
            <w:rStyle w:val="861"/>
          </w:rPr>
          <w:t xml:space="preserve">https://doi.org/10.1111/j.1752-1688.1983.tb04593.x</w:t>
        </w:r>
      </w:hyperlink>
      <w:r/>
      <w:bookmarkEnd w:id="209"/>
      <w:r/>
    </w:p>
    <w:p>
      <w:pPr>
        <w:pStyle w:val="910"/>
        <w:pBdr/>
        <w:spacing/>
        <w:ind/>
        <w:rPr/>
      </w:pPr>
      <w:r/>
      <w:bookmarkStart w:id="211" w:name="ref-Valante1997"/>
      <w:r>
        <w:t xml:space="preserve">Valante, F., David, J. S., &amp; Gash, J. H. C. (1997).</w:t>
      </w:r>
      <w:r>
        <w:t xml:space="preserve"> </w:t>
      </w:r>
      <w:r>
        <w:t xml:space="preserve">Modelling interception loss for two sparse eucalypt and pine forests in central Portugal using reformulated Rutter and Gash analytical models</w:t>
      </w:r>
      <w:r>
        <w:t xml:space="preserve">.</w:t>
      </w:r>
      <w:r>
        <w:t xml:space="preserve"> </w:t>
      </w:r>
      <w:r>
        <w:rPr>
          <w:i/>
          <w:iCs/>
        </w:rPr>
        <w:t xml:space="preserve">Journal of Hydrology</w:t>
      </w:r>
      <w:r>
        <w:t xml:space="preserve">,</w:t>
      </w:r>
      <w:r>
        <w:t xml:space="preserve"> </w:t>
      </w:r>
      <w:r>
        <w:rPr>
          <w:i/>
          <w:iCs/>
        </w:rPr>
        <w:t xml:space="preserve">190</w:t>
      </w:r>
      <w:r>
        <w:t xml:space="preserve">(1-2), 141–162.</w:t>
      </w:r>
      <w:r>
        <w:t xml:space="preserve"> </w:t>
      </w:r>
      <w:hyperlink r:id="rId69" w:tooltip="https://doi.org/10.1016/S0022-1694(96)03066-1" w:history="1">
        <w:r>
          <w:rPr>
            <w:rStyle w:val="861"/>
          </w:rPr>
          <w:t xml:space="preserve">https://doi.org/10.1016/S0022-1694(96)03066-1</w:t>
        </w:r>
      </w:hyperlink>
      <w:r/>
      <w:bookmarkEnd w:id="211"/>
      <w:r/>
    </w:p>
    <w:p>
      <w:pPr>
        <w:pStyle w:val="910"/>
        <w:pBdr/>
        <w:spacing/>
        <w:ind/>
        <w:rPr/>
      </w:pPr>
      <w:r/>
      <w:bookmarkStart w:id="213" w:name="ref-VanStan2011"/>
      <w:r>
        <w:t xml:space="preserve">Van Stan, J. T., Siegert, C. M., Levia, D. F., &amp; Scheick, C. E. (2011).</w:t>
      </w:r>
      <w:r>
        <w:t xml:space="preserve"> </w:t>
      </w:r>
      <w:r>
        <w:t xml:space="preserve">Effects of wind-driven rainfall on stemflow generation between codominant tree species with differing crown characteristics</w:t>
      </w:r>
      <w:r>
        <w:t xml:space="preserve">.</w:t>
      </w:r>
      <w:r>
        <w:t xml:space="preserve"> </w:t>
      </w:r>
      <w:r>
        <w:rPr>
          <w:i/>
          <w:iCs/>
        </w:rPr>
        <w:t xml:space="preserve">Agricultural and Forest Meteorology</w:t>
      </w:r>
      <w:r>
        <w:t xml:space="preserve">,</w:t>
      </w:r>
      <w:r>
        <w:t xml:space="preserve"> </w:t>
      </w:r>
      <w:r>
        <w:rPr>
          <w:i/>
          <w:iCs/>
        </w:rPr>
        <w:t xml:space="preserve">151</w:t>
      </w:r>
      <w:r>
        <w:t xml:space="preserve">(9), 1277–1286.</w:t>
      </w:r>
      <w:r>
        <w:t xml:space="preserve"> </w:t>
      </w:r>
      <w:hyperlink r:id="rId70" w:tooltip="https://doi.org/10.1016/j.agrformet.2011.05.008" w:history="1">
        <w:r>
          <w:rPr>
            <w:rStyle w:val="861"/>
          </w:rPr>
          <w:t xml:space="preserve">https://doi.org/10.1016/j.agrformet.2011.05.008</w:t>
        </w:r>
      </w:hyperlink>
      <w:r/>
      <w:bookmarkEnd w:id="213"/>
      <w:r/>
    </w:p>
    <w:p>
      <w:pPr>
        <w:pStyle w:val="910"/>
        <w:pBdr/>
        <w:spacing/>
        <w:ind/>
        <w:rPr/>
      </w:pPr>
      <w:r/>
      <w:bookmarkStart w:id="215" w:name="ref-Varhola2010"/>
      <w:r>
        <w:t xml:space="preserve">Varhola, A., Coops, N. C., Weiler, M., &amp; Moore, R. D. (2010).</w:t>
      </w:r>
      <w:r>
        <w:t xml:space="preserve"> </w:t>
      </w:r>
      <w:r>
        <w:t xml:space="preserve">Forest canopy effects on snow accumulation and ablation: An integrative review of empirical results</w:t>
      </w:r>
      <w:r>
        <w:t xml:space="preserve">.</w:t>
      </w:r>
      <w:r>
        <w:t xml:space="preserve"> </w:t>
      </w:r>
      <w:r>
        <w:rPr>
          <w:i/>
          <w:iCs/>
        </w:rPr>
        <w:t xml:space="preserve">Journal of Hydrology</w:t>
      </w:r>
      <w:r>
        <w:t xml:space="preserve">,</w:t>
      </w:r>
      <w:r>
        <w:t xml:space="preserve"> </w:t>
      </w:r>
      <w:r>
        <w:rPr>
          <w:i/>
          <w:iCs/>
        </w:rPr>
        <w:t xml:space="preserve">392</w:t>
      </w:r>
      <w:r>
        <w:t xml:space="preserve">(3-4), 219–233.</w:t>
      </w:r>
      <w:r>
        <w:t xml:space="preserve"> </w:t>
      </w:r>
      <w:hyperlink r:id="rId71" w:tooltip="https://doi.org/10.1016/j.jhydrol.2010.08.009" w:history="1">
        <w:r>
          <w:rPr>
            <w:rStyle w:val="861"/>
          </w:rPr>
          <w:t xml:space="preserve">https://doi.org/10.1016/j.jhydrol.2010.08.009</w:t>
        </w:r>
      </w:hyperlink>
      <w:r/>
      <w:bookmarkEnd w:id="215"/>
      <w:r/>
    </w:p>
    <w:p>
      <w:pPr>
        <w:pStyle w:val="910"/>
        <w:pBdr/>
        <w:spacing/>
        <w:ind/>
        <w:rPr/>
      </w:pPr>
      <w:r/>
      <w:bookmarkStart w:id="217" w:name="ref-Verseghy2017"/>
      <w:r>
        <w:t xml:space="preserve">Verseghy, D. L. (2017).</w:t>
      </w:r>
      <w:r>
        <w:t xml:space="preserve"> </w:t>
      </w:r>
      <w:r>
        <w:rPr>
          <w:i/>
          <w:iCs/>
        </w:rPr>
        <w:t xml:space="preserve">Class – The Canadian Land Surface Scheme (version 3.6.1) technical documentation.</w:t>
      </w:r>
      <w:r>
        <w:t xml:space="preserve"> </w:t>
      </w:r>
      <w:r>
        <w:t xml:space="preserve">(January; p. 174). Environment; Climate Change Canada Internal Rep.</w:t>
      </w:r>
      <w:r>
        <w:t xml:space="preserve"> </w:t>
      </w:r>
      <w:hyperlink r:id="rId72" w:tooltip="https://zenodo.org/record/6562376/files/Verseghy_2017_CLASSv3.6.1_Documentaton.pdf" w:history="1">
        <w:r>
          <w:rPr>
            <w:rStyle w:val="861"/>
          </w:rPr>
          <w:t xml:space="preserve">https://zenodo.org/record/6562376/files/Verseghy_2017_CLASSv3.6.1_Documentaton.pdf</w:t>
        </w:r>
      </w:hyperlink>
      <w:r/>
      <w:bookmarkEnd w:id="217"/>
      <w:r/>
    </w:p>
    <w:p>
      <w:pPr>
        <w:pStyle w:val="910"/>
        <w:pBdr/>
        <w:spacing/>
        <w:ind/>
        <w:rPr/>
      </w:pPr>
      <w:r/>
      <w:bookmarkStart w:id="218" w:name="ref-Vionnet2021"/>
      <w:r>
        <w:t xml:space="preserve">Vionnet, V., Mortimer, C., Brady, M., Arnal, L., &amp; Brown, R. (2021).</w:t>
      </w:r>
      <w:r>
        <w:t xml:space="preserve"> </w:t>
      </w:r>
      <w:r>
        <w:t xml:space="preserve">Canadian historical Snow Water Equivalent dataset (CanSWE, 1928–2020)</w:t>
      </w:r>
      <w:r>
        <w:t xml:space="preserve">.</w:t>
      </w:r>
      <w:r>
        <w:t xml:space="preserve"> </w:t>
      </w:r>
      <w:r>
        <w:rPr>
          <w:i/>
          <w:iCs/>
        </w:rPr>
        <w:t xml:space="preserve">Earth System Science Data</w:t>
      </w:r>
      <w:r>
        <w:t xml:space="preserve">,</w:t>
      </w:r>
      <w:r>
        <w:t xml:space="preserve"> </w:t>
      </w:r>
      <w:r>
        <w:rPr>
          <w:i/>
          <w:iCs/>
        </w:rPr>
        <w:t xml:space="preserve">13</w:t>
      </w:r>
      <w:r>
        <w:t xml:space="preserve">(9), 4603–4619.</w:t>
      </w:r>
      <w:bookmarkEnd w:id="218"/>
      <w:r/>
    </w:p>
    <w:p>
      <w:pPr>
        <w:pStyle w:val="910"/>
        <w:pBdr/>
        <w:spacing/>
        <w:ind/>
        <w:rPr/>
      </w:pPr>
      <w:r/>
      <w:bookmarkStart w:id="219" w:name="ref-Wheater2022"/>
      <w:r>
        <w:t xml:space="preserve">Wheater, H. S., Pomeroy, J. W., Pietro</w:t>
      </w:r>
      <w:r>
        <w:t xml:space="preserve">niro, A., Davison, B., Elshamy, M., Yassin, F., Rokaya, P., Fayad, A., Tesemma, Z., Princz, D., Loukili, Y., DeBeer, C. M., Ireson, A. M., Razavi, S., Lindenschmidt, K., Elshorbagy, A., MacDonald, M., Abdelhamed, M., Haghnegahdar, A., &amp; Bahrami, A. (2022).</w:t>
      </w:r>
      <w:r>
        <w:t xml:space="preserve"> </w:t>
      </w:r>
      <w:r>
        <w:t xml:space="preserve">Advances in modelling large river basins in cold regions with Mod</w:t>
      </w:r>
      <w:r>
        <w:t xml:space="preserve">é</w:t>
      </w:r>
      <w:r>
        <w:t xml:space="preserve">lisation Environmentale Communautaire—Surface and Hydrology (MESH), the Canadian hydrological land surface scheme</w:t>
      </w:r>
      <w:r>
        <w:t xml:space="preserve">.</w:t>
      </w:r>
      <w:r>
        <w:t xml:space="preserve"> </w:t>
      </w:r>
      <w:r>
        <w:rPr>
          <w:i/>
          <w:iCs/>
        </w:rPr>
        <w:t xml:space="preserve">Hydrological Processes</w:t>
      </w:r>
      <w:r>
        <w:t xml:space="preserve">,</w:t>
      </w:r>
      <w:r>
        <w:t xml:space="preserve"> </w:t>
      </w:r>
      <w:r>
        <w:rPr>
          <w:i/>
          <w:iCs/>
        </w:rPr>
        <w:t xml:space="preserve">36</w:t>
      </w:r>
      <w:r>
        <w:t xml:space="preserve">(4), 1–24.</w:t>
      </w:r>
      <w:bookmarkEnd w:id="219"/>
      <w:r/>
    </w:p>
    <w:p>
      <w:pPr>
        <w:pStyle w:val="910"/>
        <w:pBdr/>
        <w:spacing/>
        <w:ind/>
        <w:rPr/>
      </w:pPr>
      <w:r/>
      <w:bookmarkStart w:id="221" w:name="ref-Wheeler1987"/>
      <w:r>
        <w:t xml:space="preserve">Wheeler, K. (1987).</w:t>
      </w:r>
      <w:r>
        <w:t xml:space="preserve"> </w:t>
      </w:r>
      <w:r>
        <w:rPr>
          <w:i/>
          <w:iCs/>
        </w:rPr>
        <w:t xml:space="preserve">Interception and redistribution of snow in a subalpine forest on a storm-by-storm basis</w:t>
      </w:r>
      <w:r>
        <w:t xml:space="preserve">. Western Snow Conference.</w:t>
      </w:r>
      <w:r>
        <w:t xml:space="preserve"> </w:t>
      </w:r>
      <w:hyperlink r:id="rId73" w:tooltip="http://sites/westernsnowconference.org/PDFs/1987Wheeler.pdf" w:history="1">
        <w:r>
          <w:rPr>
            <w:rStyle w:val="861"/>
          </w:rPr>
          <w:t xml:space="preserve">http://sites/westernsnowconference.org/PDFs/1987Wheeler.pdf</w:t>
        </w:r>
      </w:hyperlink>
      <w:r/>
      <w:bookmarkEnd w:id="221"/>
      <w:bookmarkEnd w:id="222"/>
      <w:bookmarkEnd w:id="223"/>
      <w:r/>
    </w:p>
    <w:p>
      <w:pPr>
        <w:pStyle w:val="843"/>
        <w:pBdr/>
        <w:spacing/>
        <w:ind/>
        <w:rPr/>
      </w:pPr>
      <w:r/>
      <w:bookmarkStart w:id="226" w:name="appendix-a"/>
      <w:r>
        <w:t xml:space="preserve">10. Appendix A</w:t>
      </w:r>
      <w:r/>
    </w:p>
    <w:p>
      <w:pPr>
        <w:pStyle w:val="844"/>
        <w:pBdr/>
        <w:spacing/>
        <w:ind/>
        <w:rPr/>
      </w:pPr>
      <w:r/>
      <w:bookmarkStart w:id="224" w:name="Xd1fb8193ae1ec90feb338a4e8c327797f6fa07e"/>
      <w:r>
        <w:t xml:space="preserve">10.1 Detailed Description of UAV-Lidar Methodology</w:t>
      </w:r>
      <w:r/>
    </w:p>
    <w:p>
      <w:pPr>
        <w:pStyle w:val="906"/>
        <w:pBdr/>
        <w:spacing/>
        <w:ind/>
        <w:rPr/>
      </w:pPr>
      <w:r>
        <w:t xml:space="preserve">The REIGL miniVUX-2 laser operates at a near infrared wavelength with a laser beam footprint of 0.160 m x 0.05 mm (at 100 m above ground). The accuracy and precis</w:t>
      </w:r>
      <w:r>
        <w:t xml:space="preserve">ion of the miniVUX-2 is described by REIGL for a lab environment of 0.015 m and 0.01 m respectively (at 50 m above ground). The miniVUX-2 was configured with a laser pulse repetition rate of 200 kHz, field of view of 360°, scan speed of 31.09 revolutions s</w:t>
      </w:r>
      <w:r>
        <w:rPr>
          <w:vertAlign w:val="superscript"/>
        </w:rPr>
        <w:t xml:space="preserve">-1</w:t>
      </w:r>
      <w:r>
        <w:t xml:space="preserve"> </w:t>
      </w:r>
      <w:r>
        <w:t xml:space="preserve">and an angular step width of 0.0558°, resulting in an expected an average point cloud density of 107 returns m</w:t>
      </w:r>
      <w:r>
        <w:rPr>
          <w:vertAlign w:val="superscript"/>
        </w:rPr>
        <w:t xml:space="preserve">-2</w:t>
      </w:r>
      <w:r>
        <w:t xml:space="preserve"> </w:t>
      </w:r>
      <w:r>
        <w:t xml:space="preserve">for each flight path.</w:t>
      </w:r>
      <w:r/>
    </w:p>
    <w:p>
      <w:pPr>
        <w:pStyle w:val="854"/>
        <w:pBdr/>
        <w:spacing/>
        <w:ind/>
        <w:rPr/>
      </w:pPr>
      <w:r>
        <w:t xml:space="preserve">Georeferenced point clouds with x, y, and z coordinates for each laser return were generated following methods outlined by</w:t>
      </w:r>
      <w:r>
        <w:t xml:space="preserve"> </w:t>
      </w:r>
      <w:r>
        <w:t xml:space="preserve">Harder et al. (2020)</w:t>
      </w:r>
      <w:r>
        <w:t xml:space="preserve"> </w:t>
      </w:r>
      <w:r>
        <w:t xml:space="preserve">and</w:t>
      </w:r>
      <w:r>
        <w:t xml:space="preserve"> </w:t>
      </w:r>
      <w:r>
        <w:t xml:space="preserve">Staines &amp; Pomeroy (2023)</w:t>
      </w:r>
      <w:r>
        <w:t xml:space="preserve"> </w:t>
      </w:r>
      <w:r>
        <w:t xml:space="preserve">to reconcile survey lidar, IMU and GNSS data. A ground-based GNSS system was positioned on a permanent monument during each survey and underwent precise point positioning (PPP) correction by</w:t>
      </w:r>
      <w:r>
        <w:t xml:space="preserve"> </w:t>
      </w:r>
      <w:r>
        <w:t xml:space="preserve">Natural Resources Canada (2024)</w:t>
      </w:r>
      <w:r>
        <w:t xml:space="preserve">. Differential GNSS correction of the UAV trajectory was conducted using the ground-based PPP G</w:t>
      </w:r>
      <w:r>
        <w:t xml:space="preserve">NSS observations and the POSPac UAV software. The UAV-lidar point clouds were then transformed from a sensor referenced coordinate system to a georeferenced coordinate system (EPSG:32611 - WGS 84 / UTM zone 11N) using the RIEGL Riprocess Software. A vertic</w:t>
      </w:r>
      <w:r>
        <w:t xml:space="preserve">al offset of up to 6 cm between UAV-lidar flight lines was observed in the resulting point clouds on March 13th and 14th, 2024 and was attributed to IMU position drift. This offset between flight lines was corrected using the BayesStripAlign software v2.24</w:t>
      </w:r>
      <w:r>
        <w:t xml:space="preserve"> </w:t>
      </w:r>
      <w:r>
        <w:t xml:space="preserve">(BayesMap Solutions, 2024)</w:t>
      </w:r>
      <w:r>
        <w:t xml:space="preserve">, which reduces relative and absolute uncertainties in the vertical elevation of the point cloud using the ground control points (GCP) collected across the study site using a differential GNSS rover.</w:t>
      </w:r>
      <w:r/>
    </w:p>
    <w:p>
      <w:pPr>
        <w:pStyle w:val="854"/>
        <w:pBdr/>
        <w:spacing/>
        <w:ind/>
        <w:rPr/>
      </w:pPr>
      <w:r>
        <w:t xml:space="preserve">Quality control, ground classification and calculation of the change in between two UAV-lidar point clouds was conducted using the LAStools software package</w:t>
      </w:r>
      <w:r>
        <w:t xml:space="preserve"> </w:t>
      </w:r>
      <w:r>
        <w:t xml:space="preserve">(LAStools, 2024)</w:t>
      </w:r>
      <w:r>
        <w:t xml:space="preserve">. The ground classification was conducted using the</w:t>
      </w:r>
      <w:r>
        <w:t xml:space="preserve"> </w:t>
      </w:r>
      <w:r>
        <w:t xml:space="preserve">“</w:t>
      </w:r>
      <w:r>
        <w:t xml:space="preserve">lasground_new</w:t>
      </w:r>
      <w:r>
        <w:t xml:space="preserve">”</w:t>
      </w:r>
      <w:r>
        <w:t xml:space="preserve"> </w:t>
      </w:r>
      <w:r>
        <w:t xml:space="preserve">function</w:t>
      </w:r>
      <w:r>
        <w:t xml:space="preserve"> </w:t>
      </w:r>
      <w:r>
        <w:t xml:space="preserve">(LAStools, 2024)</w:t>
      </w:r>
      <w:r>
        <w:t xml:space="preserve"> </w:t>
      </w:r>
      <w:r>
        <w:t xml:space="preserve">for both</w:t>
      </w:r>
      <w:r>
        <w:t xml:space="preserve"> the pre and post snowfall event point clouds, with a step size set to 2 m and 8 substeps (ultra_fine setting). The offset and spike options were set to remove points that are more than 0.1 m above or below the initial ground surface estimate surface which</w:t>
      </w:r>
      <w:r>
        <w:t xml:space="preserve"> </w:t>
      </w:r>
      <w:r>
        <w:t xml:space="preserve">“</w:t>
      </w:r>
      <w:r>
        <w:t xml:space="preserve">lasground_new</w:t>
      </w:r>
      <w:r>
        <w:t xml:space="preserve">”</w:t>
      </w:r>
      <w:r>
        <w:t xml:space="preserve"> </w:t>
      </w:r>
      <w:r>
        <w:t xml:space="preserve">fits to the last returns. This function is based on an algorithm outlined by</w:t>
      </w:r>
      <w:r>
        <w:t xml:space="preserve"> </w:t>
      </w:r>
      <w:r>
        <w:t xml:space="preserve">Axelsson (2000)</w:t>
      </w:r>
      <w:r>
        <w:t xml:space="preserve">, describing the process of making the initial ground surface element.</w:t>
      </w:r>
      <w:bookmarkEnd w:id="224"/>
      <w:r/>
    </w:p>
    <w:p>
      <w:pPr>
        <w:pStyle w:val="844"/>
        <w:pBdr/>
        <w:spacing/>
        <w:ind/>
        <w:rPr/>
      </w:pPr>
      <w:r/>
      <w:bookmarkStart w:id="225" w:name="X55510a58e65e082668c3e7742be170efa3c495c"/>
      <w:r>
        <w:t xml:space="preserve">10.2 Linear Regression Models Through the Origin</w:t>
      </w:r>
      <w:r/>
    </w:p>
    <w:p>
      <w:pPr>
        <w:pStyle w:val="906"/>
        <w:pBdr/>
        <w:spacing/>
        <w:ind/>
        <w:rPr/>
      </w:pPr>
      <w:r>
        <w:t xml:space="preserve">Kozak &amp; Kozak (1995)</w:t>
      </w:r>
      <w:r>
        <w:t xml:space="preserve"> </w:t>
      </w:r>
      <w:r>
        <w:t xml:space="preserve">noted, the default R</w:t>
      </w:r>
      <w:r>
        <w:rPr>
          <w:vertAlign w:val="superscript"/>
        </w:rPr>
        <w:t xml:space="preserve">2</w:t>
      </w:r>
      <w:r>
        <w:t xml:space="preserve"> </w:t>
      </w:r>
      <w:r>
        <w:t xml:space="preserve">value provided for least squares models forced through the origin by many statistical packages can be misleading. Therefore, these R</w:t>
      </w:r>
      <w:r>
        <w:rPr>
          <w:vertAlign w:val="superscript"/>
        </w:rPr>
        <w:t xml:space="preserve">2</w:t>
      </w:r>
      <w:r>
        <w:t xml:space="preserve"> </w:t>
      </w:r>
      <w:r>
        <w:t xml:space="preserve">values were adjusted using Equation 10 in</w:t>
      </w:r>
      <w:r>
        <w:t xml:space="preserve"> </w:t>
      </w:r>
      <w:r>
        <w:t xml:space="preserve">Kozak &amp; Kozak (1995)</w:t>
      </w:r>
      <w:r>
        <w:t xml:space="preserve"> </w:t>
      </w:r>
      <w:r>
        <w:t xml:space="preserve">and two statistical tests as described by</w:t>
      </w:r>
      <w:r>
        <w:t xml:space="preserve"> </w:t>
      </w:r>
      <w:r>
        <w:t xml:space="preserve">Kozak &amp; Kozak (1995)</w:t>
      </w:r>
      <w:r>
        <w:t xml:space="preserve"> </w:t>
      </w:r>
      <w:r>
        <w:t xml:space="preserve">were used to verif</w:t>
      </w:r>
      <w:r>
        <w:t xml:space="preserve">y whether a no-intercept model (forced through the origin) was appropriate for this data compared to a with-intercept model. The first test evaluated if the intercept of the with-intercept was significantly different from zero using p-value provided by the</w:t>
      </w:r>
      <w:r>
        <w:t xml:space="preserve"> </w:t>
      </w:r>
      <w:r>
        <w:t xml:space="preserve">‘</w:t>
      </w:r>
      <w:r>
        <w:t xml:space="preserve">summary</w:t>
      </w:r>
      <w:r>
        <w:t xml:space="preserve">’</w:t>
      </w:r>
      <w:r>
        <w:t xml:space="preserve"> </w:t>
      </w:r>
      <w:r>
        <w:t xml:space="preserve">function from the</w:t>
      </w:r>
      <w:r>
        <w:t xml:space="preserve"> </w:t>
      </w:r>
      <w:r>
        <w:t xml:space="preserve">‘</w:t>
      </w:r>
      <w:r>
        <w:t xml:space="preserve">stats</w:t>
      </w:r>
      <w:r>
        <w:t xml:space="preserve">’</w:t>
      </w:r>
      <w:r>
        <w:t xml:space="preserve"> </w:t>
      </w:r>
      <w:r>
        <w:t xml:space="preserve">package in R</w:t>
      </w:r>
      <w:r>
        <w:t xml:space="preserve"> </w:t>
      </w:r>
      <w:r>
        <w:t xml:space="preserve">(R Core Team, 2024)</w:t>
      </w:r>
      <w:r>
        <w:t xml:space="preserve">. The second test examined if there was a significant difference between the no-intercept and with-intercept models by testing if the residual sum of squares was different between the no-intercept and full model, assessed via Equation 15 in</w:t>
      </w:r>
      <w:r>
        <w:t xml:space="preserve"> </w:t>
      </w:r>
      <w:r>
        <w:t xml:space="preserve">Kozak &amp; Kozak (1995)</w:t>
      </w:r>
      <w:r>
        <w:t xml:space="preserve">. If the first test indicated a significant difference, and the second did not, the no-intercept model could be deemed statistically justified</w:t>
      </w:r>
      <w:r>
        <w:t xml:space="preserve"> </w:t>
      </w:r>
      <w:r>
        <w:t xml:space="preserve">(Kozak &amp; Kozak, 1995)</w:t>
      </w:r>
      <w:r>
        <w:t xml:space="preserve">.</w:t>
      </w:r>
      <w:bookmarkEnd w:id="225"/>
      <w:bookmarkEnd w:id="226"/>
      <w:r/>
    </w:p>
    <w:sectPr>
      <w:headerReference w:type="default" r:id="rId9"/>
      <w:footerReference w:type="default" r:id="rId10"/>
      <w:footnotePr/>
      <w:endnotePr/>
      <w:type w:val="nextPage"/>
      <w:pgSz w:h="15840" w:orient="portrait" w:w="12240"/>
      <w:pgMar w:top="1440" w:right="1440" w:bottom="1440" w:left="1440" w:header="0" w:footer="0" w:gutter="0"/>
      <w:lnNumType w:countBy="1" w:restart="continuous"/>
      <w:cols w:num="1" w:sep="0" w:space="720" w:equalWidth="1"/>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2" w:author="alex" w:date="2024-09-12T21:29:40Z" w:initials="a">
    <w:p w14:paraId="00000001" w14:textId="00000001">
      <w:pPr>
        <w:spacing w:line="240" w:after="0" w:lineRule="auto" w:before="0"/>
        <w:ind w:firstLine="0" w:left="0" w:right="0"/>
        <w:jc w:val="left"/>
      </w:pPr>
      <w:r>
        <w:rPr>
          <w:rFonts w:eastAsia="Arial" w:ascii="Arial" w:hAnsi="Arial" w:cs="Arial"/>
          <w:sz w:val="22"/>
        </w:rPr>
        <w:t xml:space="preserve">round to 1</w:t>
      </w:r>
    </w:p>
  </w:comment>
  <w:comment w:id="1" w:author="alex" w:date="2024-09-12T21:21:16Z" w:initials="a">
    <w:p w14:paraId="00000002" w14:textId="00000002">
      <w:pPr>
        <w:spacing w:line="240" w:after="0" w:lineRule="auto" w:before="0"/>
        <w:ind w:firstLine="0" w:left="0" w:right="0"/>
        <w:jc w:val="left"/>
      </w:pPr>
      <w:r>
        <w:rPr>
          <w:rFonts w:eastAsia="Arial" w:ascii="Arial" w:hAnsi="Arial" w:cs="Arial"/>
          <w:sz w:val="22"/>
        </w:rPr>
        <w:t xml:space="preserve">round!</w:t>
      </w:r>
    </w:p>
  </w:comment>
  <w:comment w:id="0" w:author="alex" w:date="2024-09-12T20:58:52Z" w:initials="a">
    <w:p w14:paraId="00000003" w14:textId="00000003">
      <w:pPr>
        <w:spacing w:line="240" w:after="0" w:lineRule="auto" w:before="0"/>
        <w:ind w:firstLine="0" w:left="0" w:right="0"/>
        <w:jc w:val="left"/>
      </w:pPr>
      <w:r>
        <w:rPr>
          <w:rFonts w:eastAsia="Arial" w:ascii="Arial" w:hAnsi="Arial" w:cs="Arial"/>
          <w:sz w:val="22"/>
        </w:rPr>
        <w:t xml:space="preserve">add simulated to axes</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00000001" w15:done="0"/>
  <w15:commentEx w15:paraId="00000002" w15:done="0"/>
  <w15:commentEx w15:paraId="0000000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6823699B" w16cex:dateUtc="2024-09-13T04:29:40Z"/>
  <w16cex:commentExtensible w16cex:durableId="24B6676B" w16cex:dateUtc="2024-09-13T04:21:16Z"/>
  <w16cex:commentExtensible w16cex:durableId="0172280B" w16cex:dateUtc="2024-09-13T03:58:52Z"/>
</w16cex:commentsExtensible>
</file>

<file path=word/commentsIds.xml><?xml version="1.0" encoding="utf-8"?>
<w16cid:commentsIds xmlns:mc="http://schemas.openxmlformats.org/markup-compatibility/2006" xmlns:w16cid="http://schemas.microsoft.com/office/word/2016/wordml/cid" mc:Ignorable="w16cid">
  <w16cid:commentId w16cid:paraId="00000001" w16cid:durableId="6823699B"/>
  <w16cid:commentId w16cid:paraId="00000002" w16cid:durableId="24B6676B"/>
  <w16cid:commentId w16cid:paraId="00000003" w16cid:durableId="0172280B"/>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endnote w:type="separator" w:id="-1">
    <w:p>
      <w:pPr>
        <w:pBdr/>
        <w:spacing w:after="0" w:line="240" w:lineRule="auto"/>
        <w:ind/>
        <w:rPr/>
      </w:pPr>
      <w:r/>
      <w:r>
        <w:separator/>
      </w:r>
      <w:r/>
    </w:p>
  </w:endnote>
  <w:endnote w:type="continuationSeparator" w:id="0">
    <w:p>
      <w:pPr>
        <w:pBdr/>
        <w:spacing w:after="0" w:line="240" w:lineRule="auto"/>
        <w:ind/>
        <w:rPr/>
      </w:pPr>
      <w:r/>
      <w:r>
        <w:continuationSeparator/>
      </w: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onsolas">
    <w:panose1 w:val="020B0606030504020204"/>
  </w:font>
  <w:font w:name="Noto Sans CJK SC">
    <w:panose1 w:val="020B0500000000000000"/>
  </w:font>
  <w:font w:name="Lohit Devanagari">
    <w:panose1 w:val="020B0600000000000000"/>
  </w:font>
  <w:font w:name="Times New Roman">
    <w:panose1 w:val="02020603050405020304"/>
  </w:font>
  <w:font w:name="Arial">
    <w:panose1 w:val="020B0604020202020204"/>
  </w:font>
  <w:font w:name="Calibri">
    <w:panose1 w:val="020F0502020204030204"/>
  </w:font>
  <w:font w:name="Cambria">
    <w:panose1 w:val="02040503050406030204"/>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858"/>
      <w:pBdr/>
      <w:spacing/>
      <w:ind/>
      <w:jc w:val="center"/>
      <w:rPr/>
    </w:pPr>
    <w:fldSimple w:instr="PAGE \* MERGEFORMAT">
      <w:r>
        <w:t xml:space="preserve">1</w:t>
      </w:r>
    </w:fldSimple>
    <w:r/>
    <w:r/>
  </w:p>
  <w:p>
    <w:pPr>
      <w:pStyle w:val="858"/>
      <w:pBdr/>
      <w:spacing/>
      <w:ind/>
      <w:rPr/>
    </w:pPr>
    <w:r/>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footnote w:type="separator" w:id="-1">
    <w:p>
      <w:pPr>
        <w:pBdr/>
        <w:spacing/>
        <w:ind/>
        <w:rPr/>
      </w:pPr>
      <w:r>
        <w:separator/>
      </w:r>
      <w:r/>
    </w:p>
  </w:footnote>
  <w:footnote w:type="continuationSeparator" w:id="0">
    <w:p>
      <w:pPr>
        <w:pBdr/>
        <w:spacing/>
        <w:ind/>
        <w:rPr/>
      </w:pPr>
      <w:r>
        <w:continuationSeparator/>
      </w: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860"/>
      <w:pBdr/>
      <w:spacing/>
      <w:ind/>
      <w:rPr/>
    </w:pPr>
    <w:r/>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lvl w:ilvl="0">
      <w:isLgl w:val="false"/>
      <w:lvlJc w:val="left"/>
      <w:lvlText/>
      <w:numFmt w:val="decimal"/>
      <w:pPr>
        <w:pBdr/>
        <w:tabs>
          <w:tab w:val="left" w:leader="none" w:pos="0"/>
        </w:tabs>
        <w:spacing/>
        <w:ind w:firstLine="0" w:left="0"/>
      </w:pPr>
      <w:pStyle w:val="843"/>
      <w:rPr/>
      <w:start w:val="1"/>
      <w:suff w:val="tab"/>
    </w:lvl>
    <w:lvl w:ilvl="1">
      <w:isLgl w:val="false"/>
      <w:lvlJc w:val="left"/>
      <w:lvlText/>
      <w:numFmt w:val="decimal"/>
      <w:pPr>
        <w:pBdr/>
        <w:tabs>
          <w:tab w:val="left" w:leader="none" w:pos="0"/>
        </w:tabs>
        <w:spacing/>
        <w:ind w:firstLine="0" w:left="0"/>
      </w:pPr>
      <w:pStyle w:val="844"/>
      <w:rPr/>
      <w:start w:val="1"/>
      <w:suff w:val="tab"/>
    </w:lvl>
    <w:lvl w:ilvl="2">
      <w:isLgl w:val="false"/>
      <w:lvlJc w:val="left"/>
      <w:lvlText/>
      <w:numFmt w:val="decimal"/>
      <w:pPr>
        <w:pBdr/>
        <w:tabs>
          <w:tab w:val="left" w:leader="none" w:pos="0"/>
        </w:tabs>
        <w:spacing/>
        <w:ind w:firstLine="0" w:left="0"/>
      </w:pPr>
      <w:pStyle w:val="845"/>
      <w:rPr/>
      <w:start w:val="1"/>
      <w:suff w:val="tab"/>
    </w:lvl>
    <w:lvl w:ilvl="3">
      <w:isLgl w:val="false"/>
      <w:lvlJc w:val="left"/>
      <w:lvlText/>
      <w:numFmt w:val="none"/>
      <w:pPr>
        <w:pBdr/>
        <w:tabs>
          <w:tab w:val="left" w:leader="none" w:pos="0"/>
        </w:tabs>
        <w:spacing/>
        <w:ind w:firstLine="0" w:left="0"/>
      </w:pPr>
      <w:rPr/>
      <w:start w:val="1"/>
      <w:suff w:val="nothing"/>
    </w:lvl>
    <w:lvl w:ilvl="4">
      <w:isLgl w:val="false"/>
      <w:lvlJc w:val="left"/>
      <w:lvlText/>
      <w:numFmt w:val="none"/>
      <w:pPr>
        <w:pBdr/>
        <w:tabs>
          <w:tab w:val="left" w:leader="none" w:pos="0"/>
        </w:tabs>
        <w:spacing/>
        <w:ind w:firstLine="0" w:left="0"/>
      </w:pPr>
      <w:rPr/>
      <w:start w:val="1"/>
      <w:suff w:val="nothing"/>
    </w:lvl>
    <w:lvl w:ilvl="5">
      <w:isLgl w:val="false"/>
      <w:lvlJc w:val="left"/>
      <w:lvlText/>
      <w:numFmt w:val="none"/>
      <w:pPr>
        <w:pBdr/>
        <w:tabs>
          <w:tab w:val="left" w:leader="none" w:pos="0"/>
        </w:tabs>
        <w:spacing/>
        <w:ind w:firstLine="0" w:left="0"/>
      </w:pPr>
      <w:rPr/>
      <w:start w:val="1"/>
      <w:suff w:val="nothing"/>
    </w:lvl>
    <w:lvl w:ilvl="6">
      <w:isLgl w:val="false"/>
      <w:lvlJc w:val="left"/>
      <w:lvlText/>
      <w:numFmt w:val="none"/>
      <w:pPr>
        <w:pBdr/>
        <w:tabs>
          <w:tab w:val="left" w:leader="none" w:pos="0"/>
        </w:tabs>
        <w:spacing/>
        <w:ind w:firstLine="0" w:left="0"/>
      </w:pPr>
      <w:rPr/>
      <w:start w:val="1"/>
      <w:suff w:val="nothing"/>
    </w:lvl>
    <w:lvl w:ilvl="7">
      <w:isLgl w:val="false"/>
      <w:lvlJc w:val="left"/>
      <w:lvlText/>
      <w:numFmt w:val="none"/>
      <w:pPr>
        <w:pBdr/>
        <w:tabs>
          <w:tab w:val="left" w:leader="none" w:pos="0"/>
        </w:tabs>
        <w:spacing/>
        <w:ind w:firstLine="0" w:left="0"/>
      </w:pPr>
      <w:rPr/>
      <w:start w:val="1"/>
      <w:suff w:val="nothing"/>
    </w:lvl>
    <w:lvl w:ilvl="8">
      <w:isLgl w:val="false"/>
      <w:lvlJc w:val="left"/>
      <w:lvlText/>
      <w:numFmt w:val="none"/>
      <w:pPr>
        <w:pBdr/>
        <w:tabs>
          <w:tab w:val="left" w:leader="none" w:pos="0"/>
        </w:tabs>
        <w:spacing/>
        <w:ind w:firstLine="0" w:left="0"/>
      </w:pPr>
      <w:rPr/>
      <w:start w:val="1"/>
      <w:suff w:val="nothing"/>
    </w:lvl>
  </w:abstractNum>
  <w:abstractNum w:abstractNumId="1">
    <w:lvl w:ilvl="0">
      <w:isLgl w:val="false"/>
      <w:lvlJc w:val="left"/>
      <w:lvlText w:val="•"/>
      <w:numFmt w:val="bullet"/>
      <w:pPr>
        <w:pBdr/>
        <w:spacing/>
        <w:ind w:hanging="480" w:left="720"/>
      </w:pPr>
      <w:rPr/>
      <w:start w:val="0"/>
      <w:suff w:val="tab"/>
    </w:lvl>
    <w:lvl w:ilvl="1">
      <w:isLgl w:val="false"/>
      <w:lvlJc w:val="left"/>
      <w:lvlText w:val="–"/>
      <w:numFmt w:val="bullet"/>
      <w:pPr>
        <w:pBdr/>
        <w:spacing/>
        <w:ind w:hanging="480" w:left="1440"/>
      </w:pPr>
      <w:rPr/>
      <w:start w:val="0"/>
      <w:suff w:val="tab"/>
    </w:lvl>
    <w:lvl w:ilvl="2">
      <w:isLgl w:val="false"/>
      <w:lvlJc w:val="left"/>
      <w:lvlText w:val="•"/>
      <w:numFmt w:val="bullet"/>
      <w:pPr>
        <w:pBdr/>
        <w:spacing/>
        <w:ind w:hanging="480" w:left="2160"/>
      </w:pPr>
      <w:rPr/>
      <w:start w:val="0"/>
      <w:suff w:val="tab"/>
    </w:lvl>
    <w:lvl w:ilvl="3">
      <w:isLgl w:val="false"/>
      <w:lvlJc w:val="left"/>
      <w:lvlText w:val="–"/>
      <w:numFmt w:val="bullet"/>
      <w:pPr>
        <w:pBdr/>
        <w:spacing/>
        <w:ind w:hanging="480" w:left="2880"/>
      </w:pPr>
      <w:rPr/>
      <w:start w:val="0"/>
      <w:suff w:val="tab"/>
    </w:lvl>
    <w:lvl w:ilvl="4">
      <w:isLgl w:val="false"/>
      <w:lvlJc w:val="left"/>
      <w:lvlText w:val="•"/>
      <w:numFmt w:val="bullet"/>
      <w:pPr>
        <w:pBdr/>
        <w:spacing/>
        <w:ind w:hanging="480" w:left="3600"/>
      </w:pPr>
      <w:rPr/>
      <w:start w:val="0"/>
      <w:suff w:val="tab"/>
    </w:lvl>
    <w:lvl w:ilvl="5">
      <w:isLgl w:val="false"/>
      <w:lvlJc w:val="left"/>
      <w:lvlText w:val="–"/>
      <w:numFmt w:val="bullet"/>
      <w:pPr>
        <w:pBdr/>
        <w:spacing/>
        <w:ind w:hanging="480" w:left="4320"/>
      </w:pPr>
      <w:rPr/>
      <w:start w:val="0"/>
      <w:suff w:val="tab"/>
    </w:lvl>
    <w:lvl w:ilvl="6">
      <w:isLgl w:val="false"/>
      <w:lvlJc w:val="left"/>
      <w:lvlText w:val="•"/>
      <w:numFmt w:val="bullet"/>
      <w:pPr>
        <w:pBdr/>
        <w:spacing/>
        <w:ind w:hanging="480" w:left="5040"/>
      </w:pPr>
      <w:rPr/>
      <w:start w:val="0"/>
      <w:suff w:val="tab"/>
    </w:lvl>
    <w:lvl w:ilvl="7">
      <w:isLgl w:val="false"/>
      <w:lvlJc w:val="left"/>
      <w:lvlText w:val="–"/>
      <w:numFmt w:val="bullet"/>
      <w:pPr>
        <w:pBdr/>
        <w:spacing/>
        <w:ind w:hanging="480" w:left="5760"/>
      </w:pPr>
      <w:rPr/>
      <w:start w:val="0"/>
      <w:suff w:val="tab"/>
    </w:lvl>
    <w:lvl w:ilvl="8">
      <w:isLgl w:val="false"/>
      <w:lvlJc w:val="left"/>
      <w:lvlText w:val="•"/>
      <w:numFmt w:val="bullet"/>
      <w:pPr>
        <w:pBdr/>
        <w:spacing/>
        <w:ind w:hanging="480" w:left="6480"/>
      </w:pPr>
      <w:rPr/>
      <w:start w:val="0"/>
      <w:suff w:val="tab"/>
    </w:lvl>
  </w:abstractNum>
  <w:abstractNum w:abstractNumId="2">
    <w:lvl w:ilvl="0">
      <w:isLgl w:val="false"/>
      <w:lvlJc w:val="left"/>
      <w:lvlText w:val="%1."/>
      <w:numFmt w:val="decimal"/>
      <w:pPr>
        <w:pBdr/>
        <w:spacing/>
        <w:ind w:hanging="480" w:left="720"/>
      </w:pPr>
      <w:rPr/>
      <w:start w:val="1"/>
      <w:suff w:val="tab"/>
    </w:lvl>
    <w:lvl w:ilvl="1">
      <w:isLgl w:val="false"/>
      <w:lvlJc w:val="left"/>
      <w:lvlText w:val="%2."/>
      <w:numFmt w:val="decimal"/>
      <w:pPr>
        <w:pBdr/>
        <w:spacing/>
        <w:ind w:hanging="480" w:left="1440"/>
      </w:pPr>
      <w:rPr/>
      <w:start w:val="1"/>
      <w:suff w:val="tab"/>
    </w:lvl>
    <w:lvl w:ilvl="2">
      <w:isLgl w:val="false"/>
      <w:lvlJc w:val="left"/>
      <w:lvlText w:val="%3."/>
      <w:numFmt w:val="decimal"/>
      <w:pPr>
        <w:pBdr/>
        <w:spacing/>
        <w:ind w:hanging="480" w:left="2160"/>
      </w:pPr>
      <w:rPr/>
      <w:start w:val="1"/>
      <w:suff w:val="tab"/>
    </w:lvl>
    <w:lvl w:ilvl="3">
      <w:isLgl w:val="false"/>
      <w:lvlJc w:val="left"/>
      <w:lvlText w:val="%4."/>
      <w:numFmt w:val="decimal"/>
      <w:pPr>
        <w:pBdr/>
        <w:spacing/>
        <w:ind w:hanging="480" w:left="2880"/>
      </w:pPr>
      <w:rPr/>
      <w:start w:val="1"/>
      <w:suff w:val="tab"/>
    </w:lvl>
    <w:lvl w:ilvl="4">
      <w:isLgl w:val="false"/>
      <w:lvlJc w:val="left"/>
      <w:lvlText w:val="%5."/>
      <w:numFmt w:val="decimal"/>
      <w:pPr>
        <w:pBdr/>
        <w:spacing/>
        <w:ind w:hanging="480" w:left="3600"/>
      </w:pPr>
      <w:rPr/>
      <w:start w:val="1"/>
      <w:suff w:val="tab"/>
    </w:lvl>
    <w:lvl w:ilvl="5">
      <w:isLgl w:val="false"/>
      <w:lvlJc w:val="left"/>
      <w:lvlText w:val="%6."/>
      <w:numFmt w:val="decimal"/>
      <w:pPr>
        <w:pBdr/>
        <w:spacing/>
        <w:ind w:hanging="480" w:left="4320"/>
      </w:pPr>
      <w:rPr/>
      <w:start w:val="1"/>
      <w:suff w:val="tab"/>
    </w:lvl>
    <w:lvl w:ilvl="6">
      <w:isLgl w:val="false"/>
      <w:lvlJc w:val="left"/>
      <w:lvlText w:val="%7."/>
      <w:numFmt w:val="decimal"/>
      <w:pPr>
        <w:pBdr/>
        <w:spacing/>
        <w:ind w:hanging="480" w:left="5040"/>
      </w:pPr>
      <w:rPr/>
      <w:start w:val="1"/>
      <w:suff w:val="tab"/>
    </w:lvl>
    <w:lvl w:ilvl="7">
      <w:isLgl w:val="false"/>
      <w:lvlJc w:val="left"/>
      <w:lvlText w:val="%8."/>
      <w:numFmt w:val="decimal"/>
      <w:pPr>
        <w:pBdr/>
        <w:spacing/>
        <w:ind w:hanging="480" w:left="5760"/>
      </w:pPr>
      <w:rPr/>
      <w:start w:val="1"/>
      <w:suff w:val="tab"/>
    </w:lvl>
    <w:lvl w:ilvl="8">
      <w:isLgl w:val="false"/>
      <w:lvlJc w:val="left"/>
      <w:lvlText w:val="%9."/>
      <w:numFmt w:val="decimal"/>
      <w:pPr>
        <w:pBdr/>
        <w:spacing/>
        <w:ind w:hanging="480" w:left="6480"/>
      </w:pPr>
      <w:rPr/>
      <w:start w:val="1"/>
      <w:suff w:val="tab"/>
    </w:lvl>
  </w:abstractNum>
  <w:abstractNum w:abstractNumId="3">
    <w:lvl w:ilvl="0">
      <w:isLgl w:val="false"/>
      <w:lvlJc w:val="left"/>
      <w:lvlText w:val=" "/>
      <w:numFmt w:val="bullet"/>
      <w:pPr>
        <w:pBdr/>
        <w:spacing/>
        <w:ind w:hanging="480" w:left="720"/>
      </w:pPr>
      <w:rPr/>
      <w:start w:val="0"/>
      <w:suff w:val="tab"/>
    </w:lvl>
    <w:lvl w:ilvl="1">
      <w:isLgl w:val="false"/>
      <w:lvlJc w:val="left"/>
      <w:lvlText w:val=" "/>
      <w:numFmt w:val="bullet"/>
      <w:pPr>
        <w:pBdr/>
        <w:spacing/>
        <w:ind w:hanging="480" w:left="1440"/>
      </w:pPr>
      <w:rPr/>
      <w:start w:val="0"/>
      <w:suff w:val="tab"/>
    </w:lvl>
    <w:lvl w:ilvl="2">
      <w:isLgl w:val="false"/>
      <w:lvlJc w:val="left"/>
      <w:lvlText w:val=" "/>
      <w:numFmt w:val="bullet"/>
      <w:pPr>
        <w:pBdr/>
        <w:spacing/>
        <w:ind w:hanging="480" w:left="2160"/>
      </w:pPr>
      <w:rPr/>
      <w:start w:val="0"/>
      <w:suff w:val="tab"/>
    </w:lvl>
    <w:lvl w:ilvl="3">
      <w:isLgl w:val="false"/>
      <w:lvlJc w:val="left"/>
      <w:lvlText w:val=" "/>
      <w:numFmt w:val="bullet"/>
      <w:pPr>
        <w:pBdr/>
        <w:spacing/>
        <w:ind w:hanging="480" w:left="2880"/>
      </w:pPr>
      <w:rPr/>
      <w:start w:val="0"/>
      <w:suff w:val="tab"/>
    </w:lvl>
    <w:lvl w:ilvl="4">
      <w:isLgl w:val="false"/>
      <w:lvlJc w:val="left"/>
      <w:lvlText w:val=" "/>
      <w:numFmt w:val="bullet"/>
      <w:pPr>
        <w:pBdr/>
        <w:spacing/>
        <w:ind w:hanging="480" w:left="3600"/>
      </w:pPr>
      <w:rPr/>
      <w:start w:val="0"/>
      <w:suff w:val="tab"/>
    </w:lvl>
    <w:lvl w:ilvl="5">
      <w:isLgl w:val="false"/>
      <w:lvlJc w:val="left"/>
      <w:lvlText w:val=" "/>
      <w:numFmt w:val="bullet"/>
      <w:pPr>
        <w:pBdr/>
        <w:spacing/>
        <w:ind w:hanging="480" w:left="4320"/>
      </w:pPr>
      <w:rPr/>
      <w:start w:val="0"/>
      <w:suff w:val="tab"/>
    </w:lvl>
    <w:lvl w:ilvl="6">
      <w:isLgl w:val="false"/>
      <w:lvlJc w:val="left"/>
      <w:lvlText w:val=" "/>
      <w:numFmt w:val="bullet"/>
      <w:pPr>
        <w:pBdr/>
        <w:spacing/>
        <w:ind w:hanging="480" w:left="5040"/>
      </w:pPr>
      <w:rPr/>
      <w:start w:val="0"/>
      <w:suff w:val="tab"/>
    </w:lvl>
    <w:lvl w:ilvl="7">
      <w:isLgl w:val="false"/>
      <w:lvlJc w:val="left"/>
      <w:lvlText w:val=" "/>
      <w:numFmt w:val="bullet"/>
      <w:pPr>
        <w:pBdr/>
        <w:spacing/>
        <w:ind w:hanging="480" w:left="5760"/>
      </w:pPr>
      <w:rPr/>
      <w:start w:val="0"/>
      <w:suff w:val="tab"/>
    </w:lvl>
    <w:lvl w:ilvl="8">
      <w:isLgl w:val="false"/>
      <w:lvlJc w:val="left"/>
      <w:lvlText w:val=" "/>
      <w:numFmt w:val="bullet"/>
      <w:pPr>
        <w:pBdr/>
        <w:spacing/>
        <w:ind w:hanging="480" w:left="6480"/>
      </w:pPr>
      <w:rPr/>
      <w:start w:val="0"/>
      <w:suff w:val="tab"/>
    </w:lvl>
  </w:abstractNum>
  <w:abstractNum w:abstractNumId="4">
    <w:lvl w:ilvl="0">
      <w:isLgl w:val="false"/>
      <w:lvlJc w:val="left"/>
      <w:lvlText w:val="•"/>
      <w:numFmt w:val="bullet"/>
      <w:pPr>
        <w:pBdr/>
        <w:spacing/>
        <w:ind w:hanging="480" w:left="720"/>
      </w:pPr>
      <w:rPr/>
      <w:start w:val="0"/>
      <w:suff w:val="tab"/>
    </w:lvl>
    <w:lvl w:ilvl="1">
      <w:isLgl w:val="false"/>
      <w:lvlJc w:val="left"/>
      <w:lvlText w:val="–"/>
      <w:numFmt w:val="bullet"/>
      <w:pPr>
        <w:pBdr/>
        <w:spacing/>
        <w:ind w:hanging="480" w:left="1440"/>
      </w:pPr>
      <w:rPr/>
      <w:start w:val="0"/>
      <w:suff w:val="tab"/>
    </w:lvl>
    <w:lvl w:ilvl="2">
      <w:isLgl w:val="false"/>
      <w:lvlJc w:val="left"/>
      <w:lvlText w:val="•"/>
      <w:numFmt w:val="bullet"/>
      <w:pPr>
        <w:pBdr/>
        <w:spacing/>
        <w:ind w:hanging="480" w:left="2160"/>
      </w:pPr>
      <w:rPr/>
      <w:start w:val="0"/>
      <w:suff w:val="tab"/>
    </w:lvl>
    <w:lvl w:ilvl="3">
      <w:isLgl w:val="false"/>
      <w:lvlJc w:val="left"/>
      <w:lvlText w:val="–"/>
      <w:numFmt w:val="bullet"/>
      <w:pPr>
        <w:pBdr/>
        <w:spacing/>
        <w:ind w:hanging="480" w:left="2880"/>
      </w:pPr>
      <w:rPr/>
      <w:start w:val="0"/>
      <w:suff w:val="tab"/>
    </w:lvl>
    <w:lvl w:ilvl="4">
      <w:isLgl w:val="false"/>
      <w:lvlJc w:val="left"/>
      <w:lvlText w:val="•"/>
      <w:numFmt w:val="bullet"/>
      <w:pPr>
        <w:pBdr/>
        <w:spacing/>
        <w:ind w:hanging="480" w:left="3600"/>
      </w:pPr>
      <w:rPr/>
      <w:start w:val="0"/>
      <w:suff w:val="tab"/>
    </w:lvl>
    <w:lvl w:ilvl="5">
      <w:isLgl w:val="false"/>
      <w:lvlJc w:val="left"/>
      <w:lvlText w:val="–"/>
      <w:numFmt w:val="bullet"/>
      <w:pPr>
        <w:pBdr/>
        <w:spacing/>
        <w:ind w:hanging="480" w:left="4320"/>
      </w:pPr>
      <w:rPr/>
      <w:start w:val="0"/>
      <w:suff w:val="tab"/>
    </w:lvl>
    <w:lvl w:ilvl="6">
      <w:isLgl w:val="false"/>
      <w:lvlJc w:val="left"/>
      <w:lvlText w:val="•"/>
      <w:numFmt w:val="bullet"/>
      <w:pPr>
        <w:pBdr/>
        <w:spacing/>
        <w:ind w:hanging="480" w:left="5040"/>
      </w:pPr>
      <w:rPr/>
      <w:start w:val="0"/>
      <w:suff w:val="tab"/>
    </w:lvl>
    <w:lvl w:ilvl="7">
      <w:isLgl w:val="false"/>
      <w:lvlJc w:val="left"/>
      <w:lvlText w:val="–"/>
      <w:numFmt w:val="bullet"/>
      <w:pPr>
        <w:pBdr/>
        <w:spacing/>
        <w:ind w:hanging="480" w:left="5760"/>
      </w:pPr>
      <w:rPr/>
      <w:start w:val="0"/>
      <w:suff w:val="tab"/>
    </w:lvl>
    <w:lvl w:ilvl="8">
      <w:isLgl w:val="false"/>
      <w:lvlJc w:val="left"/>
      <w:lvlText w:val="•"/>
      <w:numFmt w:val="bullet"/>
      <w:pPr>
        <w:pBdr/>
        <w:spacing/>
        <w:ind w:hanging="480" w:left="6480"/>
      </w:pPr>
      <w:rPr/>
      <w:start w:val="0"/>
      <w:suff w:val="tab"/>
    </w:lvl>
  </w:abstractNum>
  <w:abstractNum w:abstractNumId="5">
    <w:lvl w:ilvl="0">
      <w:isLgl w:val="false"/>
      <w:lvlJc w:val="left"/>
      <w:lvlText w:val=" "/>
      <w:numFmt w:val="bullet"/>
      <w:pPr>
        <w:pBdr/>
        <w:spacing/>
        <w:ind w:hanging="480" w:left="720"/>
      </w:pPr>
      <w:rPr/>
      <w:start w:val="0"/>
      <w:suff w:val="tab"/>
    </w:lvl>
    <w:lvl w:ilvl="1">
      <w:isLgl w:val="false"/>
      <w:lvlJc w:val="left"/>
      <w:lvlText w:val=" "/>
      <w:numFmt w:val="bullet"/>
      <w:pPr>
        <w:pBdr/>
        <w:spacing/>
        <w:ind w:hanging="480" w:left="1440"/>
      </w:pPr>
      <w:rPr/>
      <w:start w:val="0"/>
      <w:suff w:val="tab"/>
    </w:lvl>
    <w:lvl w:ilvl="2">
      <w:isLgl w:val="false"/>
      <w:lvlJc w:val="left"/>
      <w:lvlText w:val=" "/>
      <w:numFmt w:val="bullet"/>
      <w:pPr>
        <w:pBdr/>
        <w:spacing/>
        <w:ind w:hanging="480" w:left="2160"/>
      </w:pPr>
      <w:rPr/>
      <w:start w:val="0"/>
      <w:suff w:val="tab"/>
    </w:lvl>
    <w:lvl w:ilvl="3">
      <w:isLgl w:val="false"/>
      <w:lvlJc w:val="left"/>
      <w:lvlText w:val=" "/>
      <w:numFmt w:val="bullet"/>
      <w:pPr>
        <w:pBdr/>
        <w:spacing/>
        <w:ind w:hanging="480" w:left="2880"/>
      </w:pPr>
      <w:rPr/>
      <w:start w:val="0"/>
      <w:suff w:val="tab"/>
    </w:lvl>
    <w:lvl w:ilvl="4">
      <w:isLgl w:val="false"/>
      <w:lvlJc w:val="left"/>
      <w:lvlText w:val=" "/>
      <w:numFmt w:val="bullet"/>
      <w:pPr>
        <w:pBdr/>
        <w:spacing/>
        <w:ind w:hanging="480" w:left="3600"/>
      </w:pPr>
      <w:rPr/>
      <w:start w:val="0"/>
      <w:suff w:val="tab"/>
    </w:lvl>
    <w:lvl w:ilvl="5">
      <w:isLgl w:val="false"/>
      <w:lvlJc w:val="left"/>
      <w:lvlText w:val=" "/>
      <w:numFmt w:val="bullet"/>
      <w:pPr>
        <w:pBdr/>
        <w:spacing/>
        <w:ind w:hanging="480" w:left="4320"/>
      </w:pPr>
      <w:rPr/>
      <w:start w:val="0"/>
      <w:suff w:val="tab"/>
    </w:lvl>
    <w:lvl w:ilvl="6">
      <w:isLgl w:val="false"/>
      <w:lvlJc w:val="left"/>
      <w:lvlText w:val=" "/>
      <w:numFmt w:val="bullet"/>
      <w:pPr>
        <w:pBdr/>
        <w:spacing/>
        <w:ind w:hanging="480" w:left="5040"/>
      </w:pPr>
      <w:rPr/>
      <w:start w:val="0"/>
      <w:suff w:val="tab"/>
    </w:lvl>
    <w:lvl w:ilvl="7">
      <w:isLgl w:val="false"/>
      <w:lvlJc w:val="left"/>
      <w:lvlText w:val=" "/>
      <w:numFmt w:val="bullet"/>
      <w:pPr>
        <w:pBdr/>
        <w:spacing/>
        <w:ind w:hanging="480" w:left="5760"/>
      </w:pPr>
      <w:rPr/>
      <w:start w:val="0"/>
      <w:suff w:val="tab"/>
    </w:lvl>
    <w:lvl w:ilvl="8">
      <w:isLgl w:val="false"/>
      <w:lvlJc w:val="left"/>
      <w:lvlText w:val=" "/>
      <w:numFmt w:val="bullet"/>
      <w:pPr>
        <w:pBdr/>
        <w:spacing/>
        <w:ind w:hanging="480" w:left="6480"/>
      </w:pPr>
      <w:rPr/>
      <w:start w:val="0"/>
      <w:suff w:val="tab"/>
    </w:lvl>
  </w:abstractNum>
  <w:abstractNum w:abstractNumId="6">
    <w:lvl w:ilvl="0">
      <w:isLgl w:val="false"/>
      <w:lvlJc w:val="left"/>
      <w:lvlText w:val="%1."/>
      <w:numFmt w:val="decimal"/>
      <w:pPr>
        <w:pBdr/>
        <w:spacing/>
        <w:ind w:hanging="480" w:left="720"/>
      </w:pPr>
      <w:rPr/>
      <w:start w:val="1"/>
      <w:suff w:val="tab"/>
    </w:lvl>
    <w:lvl w:ilvl="1">
      <w:isLgl w:val="false"/>
      <w:lvlJc w:val="left"/>
      <w:lvlText w:val="%2."/>
      <w:numFmt w:val="decimal"/>
      <w:pPr>
        <w:pBdr/>
        <w:spacing/>
        <w:ind w:hanging="480" w:left="1440"/>
      </w:pPr>
      <w:rPr/>
      <w:start w:val="1"/>
      <w:suff w:val="tab"/>
    </w:lvl>
    <w:lvl w:ilvl="2">
      <w:isLgl w:val="false"/>
      <w:lvlJc w:val="left"/>
      <w:lvlText w:val="%3."/>
      <w:numFmt w:val="decimal"/>
      <w:pPr>
        <w:pBdr/>
        <w:spacing/>
        <w:ind w:hanging="480" w:left="2160"/>
      </w:pPr>
      <w:rPr/>
      <w:start w:val="1"/>
      <w:suff w:val="tab"/>
    </w:lvl>
    <w:lvl w:ilvl="3">
      <w:isLgl w:val="false"/>
      <w:lvlJc w:val="left"/>
      <w:lvlText w:val="%4."/>
      <w:numFmt w:val="decimal"/>
      <w:pPr>
        <w:pBdr/>
        <w:spacing/>
        <w:ind w:hanging="480" w:left="2880"/>
      </w:pPr>
      <w:rPr/>
      <w:start w:val="1"/>
      <w:suff w:val="tab"/>
    </w:lvl>
    <w:lvl w:ilvl="4">
      <w:isLgl w:val="false"/>
      <w:lvlJc w:val="left"/>
      <w:lvlText w:val="%5."/>
      <w:numFmt w:val="decimal"/>
      <w:pPr>
        <w:pBdr/>
        <w:spacing/>
        <w:ind w:hanging="480" w:left="3600"/>
      </w:pPr>
      <w:rPr/>
      <w:start w:val="1"/>
      <w:suff w:val="tab"/>
    </w:lvl>
    <w:lvl w:ilvl="5">
      <w:isLgl w:val="false"/>
      <w:lvlJc w:val="left"/>
      <w:lvlText w:val="%6."/>
      <w:numFmt w:val="decimal"/>
      <w:pPr>
        <w:pBdr/>
        <w:spacing/>
        <w:ind w:hanging="480" w:left="4320"/>
      </w:pPr>
      <w:rPr/>
      <w:start w:val="1"/>
      <w:suff w:val="tab"/>
    </w:lvl>
    <w:lvl w:ilvl="6">
      <w:isLgl w:val="false"/>
      <w:lvlJc w:val="left"/>
      <w:lvlText w:val="%7."/>
      <w:numFmt w:val="decimal"/>
      <w:pPr>
        <w:pBdr/>
        <w:spacing/>
        <w:ind w:hanging="480" w:left="5040"/>
      </w:pPr>
      <w:rPr/>
      <w:start w:val="1"/>
      <w:suff w:val="tab"/>
    </w:lvl>
    <w:lvl w:ilvl="7">
      <w:isLgl w:val="false"/>
      <w:lvlJc w:val="left"/>
      <w:lvlText w:val="%8."/>
      <w:numFmt w:val="decimal"/>
      <w:pPr>
        <w:pBdr/>
        <w:spacing/>
        <w:ind w:hanging="480" w:left="5760"/>
      </w:pPr>
      <w:rPr/>
      <w:start w:val="1"/>
      <w:suff w:val="tab"/>
    </w:lvl>
    <w:lvl w:ilvl="8">
      <w:isLgl w:val="false"/>
      <w:lvlJc w:val="left"/>
      <w:lvlText w:val="%9."/>
      <w:numFmt w:val="decimal"/>
      <w:pPr>
        <w:pBdr/>
        <w:spacing/>
        <w:ind w:hanging="480" w:left="6480"/>
      </w:pPr>
      <w:rPr/>
      <w:start w:val="1"/>
      <w:suff w:val="tab"/>
    </w:lvl>
  </w:abstractNum>
  <w:num w:numId="1">
    <w:abstractNumId w:val="0"/>
  </w:num>
  <w:num w:numId="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
  </w:num>
  <w:num w:numId="4">
    <w:abstractNumId w:val="3"/>
  </w:num>
  <w:num w:numId="5">
    <w:abstractNumId w:val="4"/>
  </w:num>
  <w:num w:numId="6">
    <w:abstractNumId w:val="5"/>
  </w:num>
  <w:num w:numId="7">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alex">
    <w15:presenceInfo w15:providerId="Teamlab" w15:userId="alex"/>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ocumentProtection/>
  <w:defaultTabStop w:val="720"/>
  <w:autoHyphenation w:val="true"/>
  <w:characterSpacingControl w:val="doNotCompress"/>
  <w:footnotePr>
    <w:pos w:val="pageBottom"/>
    <w:numFmt w:val="decimal"/>
    <w:numStart w:val="1"/>
    <w:numRestart w:val="continuous"/>
    <w:footnote w:id="-1"/>
    <w:footnote w:id="0"/>
  </w:footnotePr>
  <w:endnotePr>
    <w:pos w:val="docEnd"/>
    <w:numFmt w:val="lowerRoman"/>
    <w:numStart w:val="1"/>
    <w:numRestart w:val="continuous"/>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brkBin m:val="before"/>
    <m:brkBinSub m:val="--"/>
    <m:smallFrac m:val="false"/>
    <m:dispDef m:val="true"/>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strokecolor="000000"/>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hint="default" w:asciiTheme="minorHAnsi" w:hAnsiTheme="minorHAnsi" w:eastAsiaTheme="minorHAnsi" w:cstheme="minorBidi"/>
      </w:rPr>
    </w:rPrDefault>
    <w:pPrDefault>
      <w:pPr>
        <w:pBdr/>
        <w:spacing/>
        <w:ind/>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character" w:styleId="681">
    <w:name w:val="Heading 1 Char"/>
    <w:basedOn w:val="852"/>
    <w:link w:val="843"/>
    <w:uiPriority w:val="9"/>
    <w:pPr>
      <w:pBdr/>
      <w:spacing/>
      <w:ind/>
    </w:pPr>
    <w:rPr>
      <w:rFonts w:ascii="Arial" w:hAnsi="Arial" w:eastAsia="Arial" w:cs="Arial"/>
      <w:sz w:val="40"/>
      <w:szCs w:val="40"/>
    </w:rPr>
  </w:style>
  <w:style w:type="character" w:styleId="682">
    <w:name w:val="Heading 2 Char"/>
    <w:basedOn w:val="852"/>
    <w:link w:val="844"/>
    <w:uiPriority w:val="9"/>
    <w:pPr>
      <w:pBdr/>
      <w:spacing/>
      <w:ind/>
    </w:pPr>
    <w:rPr>
      <w:rFonts w:ascii="Arial" w:hAnsi="Arial" w:eastAsia="Arial" w:cs="Arial"/>
      <w:sz w:val="34"/>
    </w:rPr>
  </w:style>
  <w:style w:type="character" w:styleId="683">
    <w:name w:val="Heading 3 Char"/>
    <w:basedOn w:val="852"/>
    <w:link w:val="845"/>
    <w:uiPriority w:val="9"/>
    <w:pPr>
      <w:pBdr/>
      <w:spacing/>
      <w:ind/>
    </w:pPr>
    <w:rPr>
      <w:rFonts w:ascii="Arial" w:hAnsi="Arial" w:eastAsia="Arial" w:cs="Arial"/>
      <w:sz w:val="30"/>
      <w:szCs w:val="30"/>
    </w:rPr>
  </w:style>
  <w:style w:type="character" w:styleId="684">
    <w:name w:val="Heading 4 Char"/>
    <w:basedOn w:val="852"/>
    <w:link w:val="846"/>
    <w:uiPriority w:val="9"/>
    <w:pPr>
      <w:pBdr/>
      <w:spacing/>
      <w:ind/>
    </w:pPr>
    <w:rPr>
      <w:rFonts w:ascii="Arial" w:hAnsi="Arial" w:eastAsia="Arial" w:cs="Arial"/>
      <w:b/>
      <w:bCs/>
      <w:sz w:val="26"/>
      <w:szCs w:val="26"/>
    </w:rPr>
  </w:style>
  <w:style w:type="character" w:styleId="685">
    <w:name w:val="Heading 5 Char"/>
    <w:basedOn w:val="852"/>
    <w:link w:val="847"/>
    <w:uiPriority w:val="9"/>
    <w:pPr>
      <w:pBdr/>
      <w:spacing/>
      <w:ind/>
    </w:pPr>
    <w:rPr>
      <w:rFonts w:ascii="Arial" w:hAnsi="Arial" w:eastAsia="Arial" w:cs="Arial"/>
      <w:b/>
      <w:bCs/>
      <w:sz w:val="24"/>
      <w:szCs w:val="24"/>
    </w:rPr>
  </w:style>
  <w:style w:type="character" w:styleId="686">
    <w:name w:val="Heading 6 Char"/>
    <w:basedOn w:val="852"/>
    <w:link w:val="848"/>
    <w:uiPriority w:val="9"/>
    <w:pPr>
      <w:pBdr/>
      <w:spacing/>
      <w:ind/>
    </w:pPr>
    <w:rPr>
      <w:rFonts w:ascii="Arial" w:hAnsi="Arial" w:eastAsia="Arial" w:cs="Arial"/>
      <w:b/>
      <w:bCs/>
      <w:sz w:val="22"/>
      <w:szCs w:val="22"/>
    </w:rPr>
  </w:style>
  <w:style w:type="character" w:styleId="687">
    <w:name w:val="Heading 7 Char"/>
    <w:basedOn w:val="852"/>
    <w:link w:val="849"/>
    <w:uiPriority w:val="9"/>
    <w:pPr>
      <w:pBdr/>
      <w:spacing/>
      <w:ind/>
    </w:pPr>
    <w:rPr>
      <w:rFonts w:ascii="Arial" w:hAnsi="Arial" w:eastAsia="Arial" w:cs="Arial"/>
      <w:b/>
      <w:bCs/>
      <w:i/>
      <w:iCs/>
      <w:sz w:val="22"/>
      <w:szCs w:val="22"/>
    </w:rPr>
  </w:style>
  <w:style w:type="character" w:styleId="688">
    <w:name w:val="Heading 8 Char"/>
    <w:basedOn w:val="852"/>
    <w:link w:val="850"/>
    <w:uiPriority w:val="9"/>
    <w:pPr>
      <w:pBdr/>
      <w:spacing/>
      <w:ind/>
    </w:pPr>
    <w:rPr>
      <w:rFonts w:ascii="Arial" w:hAnsi="Arial" w:eastAsia="Arial" w:cs="Arial"/>
      <w:i/>
      <w:iCs/>
      <w:sz w:val="22"/>
      <w:szCs w:val="22"/>
    </w:rPr>
  </w:style>
  <w:style w:type="character" w:styleId="689">
    <w:name w:val="Heading 9 Char"/>
    <w:basedOn w:val="852"/>
    <w:link w:val="851"/>
    <w:uiPriority w:val="9"/>
    <w:pPr>
      <w:pBdr/>
      <w:spacing/>
      <w:ind/>
    </w:pPr>
    <w:rPr>
      <w:rFonts w:ascii="Arial" w:hAnsi="Arial" w:eastAsia="Arial" w:cs="Arial"/>
      <w:i/>
      <w:iCs/>
      <w:sz w:val="21"/>
      <w:szCs w:val="21"/>
    </w:rPr>
  </w:style>
  <w:style w:type="paragraph" w:styleId="690">
    <w:name w:val="List Paragraph"/>
    <w:basedOn w:val="842"/>
    <w:uiPriority w:val="34"/>
    <w:qFormat/>
    <w:pPr>
      <w:pBdr/>
      <w:spacing/>
      <w:ind w:left="720"/>
      <w:contextualSpacing w:val="true"/>
    </w:pPr>
  </w:style>
  <w:style w:type="paragraph" w:styleId="691">
    <w:name w:val="No Spacing"/>
    <w:uiPriority w:val="1"/>
    <w:qFormat/>
    <w:pPr>
      <w:pBdr/>
      <w:spacing w:after="0" w:before="0" w:line="240" w:lineRule="auto"/>
      <w:ind/>
    </w:pPr>
  </w:style>
  <w:style w:type="character" w:styleId="692">
    <w:name w:val="Title Char"/>
    <w:basedOn w:val="852"/>
    <w:link w:val="868"/>
    <w:uiPriority w:val="10"/>
    <w:pPr>
      <w:pBdr/>
      <w:spacing/>
      <w:ind/>
    </w:pPr>
    <w:rPr>
      <w:sz w:val="48"/>
      <w:szCs w:val="48"/>
    </w:rPr>
  </w:style>
  <w:style w:type="character" w:styleId="693">
    <w:name w:val="Subtitle Char"/>
    <w:basedOn w:val="852"/>
    <w:link w:val="867"/>
    <w:uiPriority w:val="11"/>
    <w:pPr>
      <w:pBdr/>
      <w:spacing/>
      <w:ind/>
    </w:pPr>
    <w:rPr>
      <w:sz w:val="24"/>
      <w:szCs w:val="24"/>
    </w:rPr>
  </w:style>
  <w:style w:type="paragraph" w:styleId="694">
    <w:name w:val="Quote"/>
    <w:basedOn w:val="842"/>
    <w:next w:val="842"/>
    <w:link w:val="695"/>
    <w:uiPriority w:val="29"/>
    <w:qFormat/>
    <w:pPr>
      <w:pBdr/>
      <w:spacing/>
      <w:ind w:right="720" w:left="720"/>
    </w:pPr>
    <w:rPr>
      <w:i/>
    </w:rPr>
  </w:style>
  <w:style w:type="character" w:styleId="695">
    <w:name w:val="Quote Char"/>
    <w:link w:val="694"/>
    <w:uiPriority w:val="29"/>
    <w:pPr>
      <w:pBdr/>
      <w:spacing/>
      <w:ind/>
    </w:pPr>
    <w:rPr>
      <w:i/>
    </w:rPr>
  </w:style>
  <w:style w:type="paragraph" w:styleId="696">
    <w:name w:val="Intense Quote"/>
    <w:basedOn w:val="842"/>
    <w:next w:val="842"/>
    <w:link w:val="697"/>
    <w:uiPriority w:val="30"/>
    <w:qFormat/>
    <w:pPr>
      <w:pBdr>
        <w:top w:val="single" w:color="ffffff" w:sz="4" w:space="5"/>
        <w:left w:val="single" w:color="ffffff" w:sz="4" w:space="10"/>
        <w:bottom w:val="single" w:color="ffffff" w:sz="4" w:space="5"/>
        <w:right w:val="single" w:color="ffffff" w:sz="4" w:space="10"/>
      </w:pBdr>
      <w:shd w:val="clear" w:color="auto" w:fill="f2f2f2"/>
      <w:spacing/>
      <w:ind w:right="720" w:left="720"/>
      <w:contextualSpacing w:val="false"/>
    </w:pPr>
    <w:rPr>
      <w:i/>
    </w:rPr>
  </w:style>
  <w:style w:type="character" w:styleId="697">
    <w:name w:val="Intense Quote Char"/>
    <w:link w:val="696"/>
    <w:uiPriority w:val="30"/>
    <w:pPr>
      <w:pBdr/>
      <w:spacing/>
      <w:ind/>
    </w:pPr>
    <w:rPr>
      <w:i/>
    </w:rPr>
  </w:style>
  <w:style w:type="character" w:styleId="698">
    <w:name w:val="Header Char"/>
    <w:basedOn w:val="852"/>
    <w:link w:val="860"/>
    <w:uiPriority w:val="99"/>
    <w:pPr>
      <w:pBdr/>
      <w:spacing/>
      <w:ind/>
    </w:pPr>
  </w:style>
  <w:style w:type="character" w:styleId="699">
    <w:name w:val="Footer Char"/>
    <w:basedOn w:val="852"/>
    <w:link w:val="858"/>
    <w:uiPriority w:val="99"/>
    <w:pPr>
      <w:pBdr/>
      <w:spacing/>
      <w:ind/>
    </w:pPr>
  </w:style>
  <w:style w:type="character" w:styleId="700">
    <w:name w:val="Caption Char"/>
    <w:basedOn w:val="856"/>
    <w:link w:val="858"/>
    <w:uiPriority w:val="99"/>
    <w:pPr>
      <w:pBdr/>
      <w:spacing/>
      <w:ind/>
    </w:pPr>
  </w:style>
  <w:style w:type="table" w:styleId="701">
    <w:name w:val="Table Grid"/>
    <w:basedOn w:val="853"/>
    <w:uiPriority w:val="59"/>
    <w:pPr>
      <w:pBdr/>
      <w:spacing w:after="0" w:line="240" w:lineRule="auto"/>
      <w:ind/>
    </w:pPr>
    <w:tblP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left w:w="108" w:type="dxa"/>
        <w:top w:w="0" w:type="dxa"/>
        <w:right w:w="108" w:type="dxa"/>
        <w:bottom w:w="0" w:type="dxa"/>
      </w:tblCellMar>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02">
    <w:name w:val="Table Grid Light"/>
    <w:basedOn w:val="853"/>
    <w:uiPriority w:val="59"/>
    <w:pPr>
      <w:pBdr/>
      <w:spacing w:after="0" w:line="240" w:lineRule="auto"/>
      <w:ind/>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03">
    <w:name w:val="Plain Table 1"/>
    <w:basedOn w:val="853"/>
    <w:uiPriority w:val="59"/>
    <w:pPr>
      <w:pBdr/>
      <w:spacing w:after="0" w:line="240" w:lineRule="auto"/>
      <w:ind/>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tcPr>
      <w:tcBorders/>
    </w:tcPr>
    <w:tblStylePr w:type="band1Horz">
      <w:pPr>
        <w:pBdr/>
        <w:spacing/>
        <w:ind/>
      </w:pPr>
      <w:tblPr>
        <w:tblBorders/>
      </w:tblPr>
      <w:tcPr>
        <w:shd w:val="clear" w:color="ffffff" w:themeColor="text1" w:themeTint="0D" w:fill="f2f2f2" w:themeFill="text1" w:themeFillTint="0D"/>
        <w:tcBorders/>
      </w:tcPr>
    </w:tblStylePr>
    <w:tblStylePr w:type="band1Vert">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04">
    <w:name w:val="Plain Table 2"/>
    <w:basedOn w:val="853"/>
    <w:uiPriority w:val="59"/>
    <w:pPr>
      <w:pBdr/>
      <w:spacing w:after="0" w:line="240" w:lineRule="auto"/>
      <w:ind/>
    </w:pPr>
    <w:tblPr>
      <w:tblInd w:w="0" w:type="dxa"/>
      <w:tblBorders>
        <w:top w:val="single" w:color="000000" w:themeColor="text1" w:sz="4" w:space="0"/>
        <w:left w:val="none" w:color="000000" w:themeColor="text1" w:sz="4" w:space="0"/>
        <w:bottom w:val="single" w:color="000000" w:themeColor="text1" w:sz="4" w:space="0"/>
        <w:right w:val="none" w:color="000000" w:themeColor="text1" w:sz="4" w:space="0"/>
      </w:tblBorders>
      <w:tblCellMar>
        <w:left w:w="108" w:type="dxa"/>
        <w:top w:w="0" w:type="dxa"/>
        <w:right w:w="108" w:type="dxa"/>
        <w:bottom w:w="0" w:type="dxa"/>
      </w:tblCellMar>
    </w:tblPr>
    <w:tcPr>
      <w:tcBorders/>
    </w:tcPr>
    <w:tblStylePr w:type="band1Horz">
      <w:pPr>
        <w:pBdr/>
        <w:spacing/>
        <w:ind/>
      </w:pPr>
      <w:tblPr>
        <w:tblBorders/>
      </w:tblPr>
      <w:tcPr>
        <w:tcBorders>
          <w:top w:val="single" w:color="000000" w:themeColor="text1" w:sz="4" w:space="0"/>
          <w:bottom w:val="single" w:color="000000" w:themeColor="text1" w:sz="4" w:space="0"/>
        </w:tcBorders>
      </w:tcPr>
    </w:tblStylePr>
    <w:tblStylePr w:type="band1Vert">
      <w:pPr>
        <w:pBdr/>
        <w:spacing/>
        <w:ind/>
      </w:pPr>
      <w:tblPr>
        <w:tblBorders/>
      </w:tblPr>
      <w:tcPr>
        <w:tcBorders>
          <w:left w:val="single" w:color="000000" w:themeColor="text1" w:sz="4" w:space="0"/>
          <w:right w:val="single" w:color="000000" w:themeColor="text1" w:sz="4" w:space="0"/>
        </w:tcBorders>
      </w:tcPr>
    </w:tblStylePr>
    <w:tblStylePr w:type="band2Horz">
      <w:pPr>
        <w:pBdr/>
        <w:spacing/>
        <w:ind/>
      </w:pPr>
      <w:tblPr>
        <w:tblBorders/>
      </w:tblPr>
      <w:tcPr>
        <w:tcBorders/>
      </w:tcPr>
    </w:tblStylePr>
    <w:tblStylePr w:type="band2Vert">
      <w:pPr>
        <w:pBdr/>
        <w:spacing/>
        <w:ind/>
      </w:pPr>
      <w:tblPr>
        <w:tblBorders/>
      </w:tblPr>
      <w:tcPr>
        <w:tcBorders>
          <w:left w:val="single" w:color="000000" w:themeColor="text1" w:sz="4" w:space="0"/>
          <w:right w:val="single" w:color="000000" w:themeColor="text1" w:sz="4" w:space="0"/>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text1" w:sz="4" w:space="0"/>
          <w:bottom w:val="single" w:color="000000" w:themeColor="text1"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05">
    <w:name w:val="Plain Table 3"/>
    <w:basedOn w:val="853"/>
    <w:uiPriority w:val="99"/>
    <w:pPr>
      <w:pBdr/>
      <w:spacing w:after="0" w:line="240" w:lineRule="auto"/>
      <w:ind/>
    </w:p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aps/>
        <w:color w:val="404040"/>
      </w:rPr>
      <w:pPr>
        <w:pBdr/>
        <w:spacing/>
        <w:ind/>
      </w:pPr>
      <w:tblPr>
        <w:tblBorders/>
      </w:tblPr>
      <w:tcPr>
        <w:tcBorders>
          <w:top w:val="none" w:color="000000" w:sz="4" w:space="0"/>
          <w:left w:val="none" w:color="000000" w:sz="4" w:space="0"/>
          <w:bottom w:val="none" w:color="000000" w:sz="4" w:space="0"/>
          <w:right w:val="single" w:color="404040" w:sz="4" w:space="0"/>
        </w:tcBorders>
      </w:tcPr>
    </w:tblStylePr>
    <w:tblStylePr w:type="firstRow">
      <w:rPr>
        <w:b/>
        <w:caps/>
        <w:color w:val="404040"/>
      </w:rPr>
      <w:pPr>
        <w:pBdr/>
        <w:spacing/>
        <w:ind/>
      </w:pPr>
      <w:tblPr>
        <w:tblBorders/>
      </w:tblPr>
      <w:tcPr>
        <w:tcBorders>
          <w:top w:val="none" w:color="000000" w:sz="4" w:space="0"/>
          <w:left w:val="none" w:color="000000" w:sz="4" w:space="0"/>
          <w:bottom w:val="single" w:color="404040" w:sz="4" w:space="0"/>
          <w:right w:val="none" w:color="000000" w:sz="4" w:space="0"/>
        </w:tcBorders>
      </w:tcPr>
    </w:tblStylePr>
    <w:tblStylePr w:type="lastCol">
      <w:rPr>
        <w:b/>
        <w:caps/>
        <w:color w:val="404040"/>
      </w:rPr>
      <w:pPr>
        <w:pBdr/>
        <w:spacing/>
        <w:ind/>
      </w:pPr>
      <w:tblPr>
        <w:tblBorders/>
      </w:tblPr>
      <w:tcPr>
        <w:tcBorders/>
      </w:tcPr>
    </w:tblStylePr>
    <w:tblStylePr w:type="lastRow">
      <w:rPr>
        <w:b/>
        <w:caps/>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06">
    <w:name w:val="Plain Table 4"/>
    <w:basedOn w:val="853"/>
    <w:uiPriority w:val="99"/>
    <w:pPr>
      <w:pBdr/>
      <w:spacing w:after="0" w:line="240" w:lineRule="auto"/>
      <w:ind/>
    </w:p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07">
    <w:name w:val="Plain Table 5"/>
    <w:basedOn w:val="853"/>
    <w:uiPriority w:val="99"/>
    <w:pPr>
      <w:pBdr/>
      <w:spacing w:after="0" w:line="240" w:lineRule="auto"/>
      <w:ind/>
    </w:p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right w:val="single" w:color="404040" w:sz="4" w:space="0"/>
        </w:tcBorders>
      </w:tcPr>
    </w:tblStylePr>
    <w:tblStylePr w:type="firstRow">
      <w:rPr>
        <w:i/>
        <w:color w:val="404040"/>
      </w:rPr>
      <w:pPr>
        <w:pBdr/>
        <w:spacing/>
        <w:ind/>
      </w:pPr>
      <w:tblPr>
        <w:tblBorders/>
      </w:tblPr>
      <w:tcPr>
        <w:shd w:val="clear" w:color="ffffff"/>
        <w:tcBorders>
          <w:left w:val="none" w:color="000000" w:sz="4" w:space="0"/>
          <w:bottom w:val="single" w:color="404040" w:sz="4" w:space="0"/>
          <w:right w:val="none" w:color="000000" w:sz="4" w:space="0"/>
        </w:tcBorders>
      </w:tcPr>
    </w:tblStylePr>
    <w:tblStylePr w:type="lastCol">
      <w:rPr>
        <w:i/>
        <w:color w:val="404040"/>
      </w:rPr>
      <w:pPr>
        <w:pBdr/>
        <w:spacing/>
        <w:ind/>
      </w:pPr>
      <w:tblPr>
        <w:tblBorders/>
      </w:tblPr>
      <w:tcPr>
        <w:shd w:val="clear" w:color="ffffff"/>
        <w:tcBorders>
          <w:left w:val="single" w:color="404040" w:sz="4" w:space="0"/>
        </w:tcBorders>
      </w:tcPr>
    </w:tblStylePr>
    <w:tblStylePr w:type="lastRow">
      <w:rPr>
        <w:i/>
        <w:color w:val="404040"/>
      </w:rPr>
      <w:pPr>
        <w:pBdr/>
        <w:spacing/>
        <w:ind/>
      </w:pPr>
      <w:tblPr>
        <w:tblBorders/>
      </w:tblPr>
      <w:tcPr>
        <w:shd w:val="clear" w:color="ffffff"/>
        <w:tcBorders>
          <w:top w:val="single" w:color="404040" w:sz="4" w:space="0"/>
          <w:left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08">
    <w:name w:val="Grid Table 1 Light"/>
    <w:basedOn w:val="853"/>
    <w:uiPriority w:val="99"/>
    <w:pPr>
      <w:pBdr/>
      <w:spacing w:after="0" w:line="240" w:lineRule="auto"/>
      <w:ind/>
    </w:pPr>
    <w:tblPr>
      <w:tblStyleRowBandSize w:val="1"/>
      <w:tblStyleColBandSize w:val="1"/>
      <w:tblInd w:w="0" w:type="dxa"/>
      <w:tbl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insideH w:val="single" w:color="000000" w:themeColor="text1" w:themeTint="67" w:sz="4" w:space="0"/>
        <w:insideV w:val="single" w:color="000000" w:themeColor="text1"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text1"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09">
    <w:name w:val="Grid Table 1 Light - Accent 1"/>
    <w:basedOn w:val="853"/>
    <w:uiPriority w:val="99"/>
    <w:pPr>
      <w:pBdr/>
      <w:spacing w:after="0" w:line="240" w:lineRule="auto"/>
      <w:ind/>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1"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10">
    <w:name w:val="Grid Table 1 Light - Accent 2"/>
    <w:basedOn w:val="853"/>
    <w:uiPriority w:val="99"/>
    <w:pPr>
      <w:pBdr/>
      <w:spacing w:after="0" w:line="240" w:lineRule="auto"/>
      <w:ind/>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2"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11">
    <w:name w:val="Grid Table 1 Light - Accent 3"/>
    <w:basedOn w:val="853"/>
    <w:uiPriority w:val="99"/>
    <w:pPr>
      <w:pBdr/>
      <w:spacing w:after="0" w:line="240" w:lineRule="auto"/>
      <w:ind/>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3"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12">
    <w:name w:val="Grid Table 1 Light - Accent 4"/>
    <w:basedOn w:val="853"/>
    <w:uiPriority w:val="99"/>
    <w:pPr>
      <w:pBdr/>
      <w:spacing w:after="0" w:line="240" w:lineRule="auto"/>
      <w:ind/>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4"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13">
    <w:name w:val="Grid Table 1 Light - Accent 5"/>
    <w:basedOn w:val="853"/>
    <w:uiPriority w:val="99"/>
    <w:pPr>
      <w:pBdr/>
      <w:spacing w:after="0" w:line="240" w:lineRule="auto"/>
      <w:ind/>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5"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14">
    <w:name w:val="Grid Table 1 Light - Accent 6"/>
    <w:basedOn w:val="853"/>
    <w:uiPriority w:val="99"/>
    <w:pPr>
      <w:pBdr/>
      <w:spacing w:after="0" w:line="240" w:lineRule="auto"/>
      <w:ind/>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6"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15">
    <w:name w:val="Grid Table 2"/>
    <w:basedOn w:val="853"/>
    <w:uiPriority w:val="99"/>
    <w:pPr>
      <w:pBdr/>
      <w:spacing w:after="0" w:line="240" w:lineRule="auto"/>
      <w:ind/>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cPr>
      <w:tcBorders/>
    </w:tcPr>
    <w:tblStylePr w:type="band1Horz">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text1" w:themeTint="95"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text1" w:themeTint="9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16">
    <w:name w:val="Grid Table 2 - Accent 1"/>
    <w:basedOn w:val="853"/>
    <w:uiPriority w:val="99"/>
    <w:pPr>
      <w:pBdr/>
      <w:spacing w:after="0" w:line="240" w:lineRule="auto"/>
      <w:ind/>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cPr>
      <w:tcBorders/>
    </w:tcPr>
    <w:tblStylePr w:type="band1Horz">
      <w:rPr>
        <w:rFonts w:ascii="Arial" w:hAnsi="Arial"/>
        <w:color w:val="404040"/>
        <w:sz w:val="22"/>
      </w:rPr>
      <w:pPr>
        <w:pBdr/>
        <w:spacing/>
        <w:ind/>
      </w:pPr>
      <w:tblPr>
        <w:tblBorders/>
      </w:tblPr>
      <w:tcPr>
        <w:shd w:val="clear" w:color="ffffff" w:themeColor="accent1" w:themeTint="34" w:fill="dbe5f2" w:themeFill="accent1" w:themeFillTint="34"/>
        <w:tcBorders/>
      </w:tcPr>
    </w:tblStylePr>
    <w:tblStylePr w:type="band1Vert">
      <w:rPr>
        <w:rFonts w:ascii="Arial" w:hAnsi="Arial"/>
        <w:color w:val="404040"/>
        <w:sz w:val="22"/>
      </w:rPr>
      <w:pPr>
        <w:pBdr/>
        <w:spacing/>
        <w:ind/>
      </w:pPr>
      <w:tblPr>
        <w:tblBorders/>
      </w:tblPr>
      <w:tcPr>
        <w:shd w:val="clear" w:color="ffffff" w:themeColor="accent1" w:themeTint="34" w:fill="dbe5f2" w:themeFill="accen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1" w:themeTint="EA"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1" w:themeTint="E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17">
    <w:name w:val="Grid Table 2 - Accent 2"/>
    <w:basedOn w:val="853"/>
    <w:uiPriority w:val="99"/>
    <w:pPr>
      <w:pBdr/>
      <w:spacing w:after="0" w:line="240" w:lineRule="auto"/>
      <w:ind/>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f3dddc"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f3dddc"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2" w:themeTint="97"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2" w:themeTint="97"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18">
    <w:name w:val="Grid Table 2 - Accent 3"/>
    <w:basedOn w:val="853"/>
    <w:uiPriority w:val="99"/>
    <w:pPr>
      <w:pBdr/>
      <w:spacing w:after="0" w:line="240" w:lineRule="auto"/>
      <w:ind/>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ebf1dd"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ebf1dd"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3" w:themeTint="FE"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3" w:themeTint="FE"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19">
    <w:name w:val="Grid Table 2 - Accent 4"/>
    <w:basedOn w:val="853"/>
    <w:uiPriority w:val="99"/>
    <w:pPr>
      <w:pBdr/>
      <w:spacing w:after="0" w:line="240" w:lineRule="auto"/>
      <w:ind/>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e5dfec"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e5dfec"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4" w:themeTint="9A"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4"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20">
    <w:name w:val="Grid Table 2 - Accent 5"/>
    <w:basedOn w:val="853"/>
    <w:uiPriority w:val="99"/>
    <w:pPr>
      <w:pBdr/>
      <w:spacing w:after="0" w:line="240" w:lineRule="auto"/>
      <w:ind/>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daeef3"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daeef3"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5"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21">
    <w:name w:val="Grid Table 2 - Accent 6"/>
    <w:basedOn w:val="853"/>
    <w:uiPriority w:val="99"/>
    <w:pPr>
      <w:pBdr/>
      <w:spacing w:after="0" w:line="240" w:lineRule="auto"/>
      <w:ind/>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fdead9"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fdead9"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6"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22">
    <w:name w:val="Grid Table 3"/>
    <w:basedOn w:val="853"/>
    <w:uiPriority w:val="99"/>
    <w:pPr>
      <w:pBdr/>
      <w:spacing w:after="0" w:line="240" w:lineRule="auto"/>
      <w:ind/>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cPr>
      <w:tcBorders/>
    </w:tcPr>
    <w:tblStylePr w:type="band1Horz">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23">
    <w:name w:val="Grid Table 3 - Accent 1"/>
    <w:basedOn w:val="853"/>
    <w:uiPriority w:val="99"/>
    <w:pPr>
      <w:pBdr/>
      <w:spacing w:after="0" w:line="240" w:lineRule="auto"/>
      <w:ind/>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cPr>
      <w:tcBorders/>
    </w:tcPr>
    <w:tblStylePr w:type="band1Horz">
      <w:rPr>
        <w:rFonts w:ascii="Arial" w:hAnsi="Arial"/>
        <w:color w:val="404040"/>
        <w:sz w:val="22"/>
      </w:rPr>
      <w:pPr>
        <w:pBdr/>
        <w:spacing/>
        <w:ind/>
      </w:pPr>
      <w:tblPr>
        <w:tblBorders/>
      </w:tblPr>
      <w:tcPr>
        <w:shd w:val="clear" w:color="ffffff" w:themeColor="accent1" w:themeTint="34" w:fill="dbe5f2" w:themeFill="accent1" w:themeFillTint="34"/>
        <w:tcBorders/>
      </w:tcPr>
    </w:tblStylePr>
    <w:tblStylePr w:type="band1Vert">
      <w:rPr>
        <w:rFonts w:ascii="Arial" w:hAnsi="Arial"/>
        <w:color w:val="404040"/>
        <w:sz w:val="22"/>
      </w:rPr>
      <w:pPr>
        <w:pBdr/>
        <w:spacing/>
        <w:ind/>
      </w:pPr>
      <w:tblPr>
        <w:tblBorders/>
      </w:tblPr>
      <w:tcPr>
        <w:shd w:val="clear" w:color="ffffff" w:themeColor="accent1" w:themeTint="34" w:fill="dbe5f2" w:themeFill="accen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24">
    <w:name w:val="Grid Table 3 - Accent 2"/>
    <w:basedOn w:val="853"/>
    <w:uiPriority w:val="99"/>
    <w:pPr>
      <w:pBdr/>
      <w:spacing w:after="0" w:line="240" w:lineRule="auto"/>
      <w:ind/>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f3dddc"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f3dddc"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25">
    <w:name w:val="Grid Table 3 - Accent 3"/>
    <w:basedOn w:val="853"/>
    <w:uiPriority w:val="99"/>
    <w:pPr>
      <w:pBdr/>
      <w:spacing w:after="0" w:line="240" w:lineRule="auto"/>
      <w:ind/>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ebf1dd"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ebf1dd"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26">
    <w:name w:val="Grid Table 3 - Accent 4"/>
    <w:basedOn w:val="853"/>
    <w:uiPriority w:val="99"/>
    <w:pPr>
      <w:pBdr/>
      <w:spacing w:after="0" w:line="240" w:lineRule="auto"/>
      <w:ind/>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e5dfec"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e5dfec"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27">
    <w:name w:val="Grid Table 3 - Accent 5"/>
    <w:basedOn w:val="853"/>
    <w:uiPriority w:val="99"/>
    <w:pPr>
      <w:pBdr/>
      <w:spacing w:after="0" w:line="240" w:lineRule="auto"/>
      <w:ind/>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daeef3"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daeef3"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28">
    <w:name w:val="Grid Table 3 - Accent 6"/>
    <w:basedOn w:val="853"/>
    <w:uiPriority w:val="99"/>
    <w:pPr>
      <w:pBdr/>
      <w:spacing w:after="0" w:line="240" w:lineRule="auto"/>
      <w:ind/>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fdead9"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fdead9"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29">
    <w:name w:val="Grid Table 4"/>
    <w:basedOn w:val="853"/>
    <w:uiPriority w:val="59"/>
    <w:pPr>
      <w:pBdr/>
      <w:spacing w:after="0" w:line="240" w:lineRule="auto"/>
      <w:ind/>
    </w:pPr>
    <w:tblPr>
      <w:tblStyleRowBandSize w:val="1"/>
      <w:tblStyleColBandSize w:val="1"/>
      <w:tblInd w:w="0" w:type="dxa"/>
      <w:tblBorders>
        <w:top w:val="single" w:color="000000" w:themeColor="text1" w:themeTint="90" w:sz="4" w:space="0"/>
        <w:left w:val="single" w:color="000000" w:themeColor="text1" w:themeTint="90" w:sz="4" w:space="0"/>
        <w:bottom w:val="single" w:color="000000" w:themeColor="text1" w:themeTint="90" w:sz="4" w:space="0"/>
        <w:right w:val="single" w:color="000000" w:themeColor="text1" w:themeTint="90" w:sz="4" w:space="0"/>
        <w:insideH w:val="single" w:color="000000" w:themeColor="text1" w:themeTint="90" w:sz="4" w:space="0"/>
        <w:insideV w:val="single" w:color="000000" w:themeColor="text1" w:themeTint="90" w:sz="4" w:space="0"/>
      </w:tblBorders>
    </w:tblPr>
    <w:tcPr>
      <w:tcBorders/>
    </w:tcPr>
    <w:tblStylePr w:type="band1Horz">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text1" w:fill="000000" w:themeFill="text1"/>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tex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30">
    <w:name w:val="Grid Table 4 - Accent 1"/>
    <w:basedOn w:val="853"/>
    <w:uiPriority w:val="59"/>
    <w:pPr>
      <w:pBdr/>
      <w:spacing w:after="0" w:line="240" w:lineRule="auto"/>
      <w:ind/>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insideV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32" w:fill="dce6f2" w:themeFill="accent1" w:themeFillTint="32"/>
        <w:tcBorders/>
      </w:tcPr>
    </w:tblStylePr>
    <w:tblStylePr w:type="band1Vert">
      <w:rPr>
        <w:rFonts w:ascii="Arial" w:hAnsi="Arial"/>
        <w:color w:val="404040"/>
        <w:sz w:val="22"/>
      </w:rPr>
      <w:pPr>
        <w:pBdr/>
        <w:spacing/>
        <w:ind/>
      </w:pPr>
      <w:tblPr>
        <w:tblBorders/>
      </w:tblPr>
      <w:tcPr>
        <w:shd w:val="clear" w:color="ffffff" w:themeColor="accent1" w:themeTint="32" w:fill="dce6f2" w:themeFill="accent1"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themeTint="EA" w:fill="5d8bc2" w:themeFill="accent1" w:themeFillTint="EA"/>
        <w:tcBorders>
          <w:top w:val="single" w:color="000000" w:themeColor="accent1" w:themeTint="EA" w:sz="4" w:space="0"/>
          <w:left w:val="single" w:color="000000" w:themeColor="accent1" w:themeTint="EA" w:sz="4" w:space="0"/>
          <w:bottom w:val="single" w:color="000000" w:themeColor="accent1" w:themeTint="EA" w:sz="4" w:space="0"/>
          <w:right w:val="single" w:color="000000" w:themeColor="accent1" w:themeTint="EA"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1" w:themeTint="E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31">
    <w:name w:val="Grid Table 4 - Accent 2"/>
    <w:basedOn w:val="853"/>
    <w:uiPriority w:val="59"/>
    <w:pPr>
      <w:pBdr/>
      <w:spacing w:after="0" w:line="240" w:lineRule="auto"/>
      <w:ind/>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insideV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f3dddc"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f3dddc"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themeTint="97" w:fill="da9796" w:themeFill="accent2" w:themeFillTint="97"/>
        <w:tc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2" w:themeTint="97"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32">
    <w:name w:val="Grid Table 4 - Accent 3"/>
    <w:basedOn w:val="853"/>
    <w:uiPriority w:val="59"/>
    <w:pPr>
      <w:pBdr/>
      <w:spacing w:after="0" w:line="240" w:lineRule="auto"/>
      <w:ind/>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insideV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ebf1dd"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ebf1dd"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themeTint="FE" w:fill="9bbb5a" w:themeFill="accent3" w:themeFillTint="FE"/>
        <w:tc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3" w:themeTint="FE"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33">
    <w:name w:val="Grid Table 4 - Accent 4"/>
    <w:basedOn w:val="853"/>
    <w:uiPriority w:val="59"/>
    <w:pPr>
      <w:pBdr/>
      <w:spacing w:after="0" w:line="240" w:lineRule="auto"/>
      <w:ind/>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insideV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e5dfec"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e5dfec"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themeTint="9A" w:fill="b2a1c7" w:themeFill="accent4" w:themeFillTint="9A"/>
        <w:tc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4"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34">
    <w:name w:val="Grid Table 4 - Accent 5"/>
    <w:basedOn w:val="853"/>
    <w:uiPriority w:val="59"/>
    <w:pPr>
      <w:pBdr/>
      <w:spacing w:after="0" w:line="240" w:lineRule="auto"/>
      <w:ind/>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daeef3"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daeef3"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fill="4bacc6" w:themeFill="accent5"/>
        <w:tcBorders>
          <w:top w:val="single" w:color="000000" w:themeColor="accent5" w:sz="4" w:space="0"/>
          <w:left w:val="single" w:color="000000" w:themeColor="accent5" w:sz="4" w:space="0"/>
          <w:bottom w:val="single" w:color="000000" w:themeColor="accent5" w:sz="4" w:space="0"/>
          <w:right w:val="single" w:color="000000" w:themeColor="accent5"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5"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35">
    <w:name w:val="Grid Table 4 - Accent 6"/>
    <w:basedOn w:val="853"/>
    <w:uiPriority w:val="59"/>
    <w:pPr>
      <w:pBdr/>
      <w:spacing w:after="0" w:line="240" w:lineRule="auto"/>
      <w:ind/>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fdead9"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fdead9"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fill="f79646" w:themeFill="accent6"/>
        <w:tcBorders>
          <w:top w:val="single" w:color="000000" w:themeColor="accent6" w:sz="4" w:space="0"/>
          <w:left w:val="single" w:color="000000" w:themeColor="accent6" w:sz="4" w:space="0"/>
          <w:bottom w:val="single" w:color="000000" w:themeColor="accent6" w:sz="4" w:space="0"/>
          <w:right w:val="single" w:color="000000" w:themeColor="accent6"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6"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36">
    <w:name w:val="Grid Table 5 Dark"/>
    <w:basedOn w:val="853"/>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text1" w:themeTint="40" w:fill="bfbfbf" w:themeFill="text1" w:themeFillTint="40"/>
    </w:tblPr>
    <w:tcPr>
      <w:tcBorders/>
    </w:tcPr>
    <w:tblStylePr w:type="band1Horz">
      <w:pPr>
        <w:pBdr/>
        <w:spacing/>
        <w:ind/>
      </w:pPr>
      <w:tblPr>
        <w:tblBorders/>
      </w:tblPr>
      <w:tcPr>
        <w:shd w:val="clear" w:color="ffffff" w:themeColor="text1" w:themeTint="75" w:fill="8a8a8a" w:themeFill="text1" w:themeFillTint="75"/>
        <w:tcBorders/>
      </w:tcPr>
    </w:tblStylePr>
    <w:tblStylePr w:type="band1Vert">
      <w:pPr>
        <w:pBdr/>
        <w:spacing/>
        <w:ind/>
      </w:pPr>
      <w:tblPr>
        <w:tblBorders/>
      </w:tblPr>
      <w:tcPr>
        <w:shd w:val="clear" w:color="ffffff" w:themeColor="text1" w:themeTint="75" w:fill="8a8a8a" w:themeFill="text1"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text1" w:fill="000000" w:themeFill="text1"/>
        <w:tcBorders/>
      </w:tcPr>
    </w:tblStylePr>
    <w:tblStylePr w:type="firstRow">
      <w:rPr>
        <w:rFonts w:ascii="Arial" w:hAnsi="Arial"/>
        <w:b/>
        <w:color w:val="ffffff"/>
        <w:sz w:val="22"/>
      </w:rPr>
      <w:pPr>
        <w:pBdr/>
        <w:spacing/>
        <w:ind/>
      </w:pPr>
      <w:tblPr>
        <w:tblBorders/>
      </w:tblPr>
      <w:tcPr>
        <w:shd w:val="clear" w:color="ffffff" w:themeColor="text1" w:fill="000000" w:themeFill="text1"/>
        <w:tcBorders/>
      </w:tcPr>
    </w:tblStylePr>
    <w:tblStylePr w:type="lastCol">
      <w:rPr>
        <w:rFonts w:ascii="Arial" w:hAnsi="Arial"/>
        <w:b/>
        <w:color w:val="ffffff"/>
        <w:sz w:val="22"/>
      </w:rPr>
      <w:pPr>
        <w:pBdr/>
        <w:spacing/>
        <w:ind/>
      </w:pPr>
      <w:tblPr>
        <w:tblBorders/>
      </w:tblPr>
      <w:tcPr>
        <w:shd w:val="clear" w:color="ffffff" w:themeColor="text1" w:fill="000000" w:themeFill="text1"/>
        <w:tcBorders/>
      </w:tcPr>
    </w:tblStylePr>
    <w:tblStylePr w:type="lastRow">
      <w:rPr>
        <w:rFonts w:ascii="Arial" w:hAnsi="Arial"/>
        <w:b/>
        <w:color w:val="ffffff"/>
        <w:sz w:val="22"/>
      </w:rPr>
      <w:pPr>
        <w:pBdr/>
        <w:spacing/>
        <w:ind/>
      </w:pPr>
      <w:tblPr>
        <w:tblBorders/>
      </w:tblPr>
      <w:tcPr>
        <w:shd w:val="clear" w:color="ffffff" w:themeColor="text1" w:fill="000000" w:themeFill="text1"/>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37">
    <w:name w:val="Grid Table 5 Dark- Accent 1"/>
    <w:basedOn w:val="853"/>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1" w:themeTint="34" w:fill="dbe5f2" w:themeFill="accent1" w:themeFillTint="34"/>
    </w:tblPr>
    <w:tcPr>
      <w:tcBorders/>
    </w:tcPr>
    <w:tblStylePr w:type="band1Horz">
      <w:pPr>
        <w:pBdr/>
        <w:spacing/>
        <w:ind/>
      </w:pPr>
      <w:tblPr>
        <w:tblBorders/>
      </w:tblPr>
      <w:tcPr>
        <w:shd w:val="clear" w:color="ffffff" w:themeColor="accent1" w:themeTint="75" w:fill="aec5e1" w:themeFill="accent1" w:themeFillTint="75"/>
        <w:tcBorders/>
      </w:tcPr>
    </w:tblStylePr>
    <w:tblStylePr w:type="band1Vert">
      <w:pPr>
        <w:pBdr/>
        <w:spacing/>
        <w:ind/>
      </w:pPr>
      <w:tblPr>
        <w:tblBorders/>
      </w:tblPr>
      <w:tcPr>
        <w:shd w:val="clear" w:color="ffffff" w:themeColor="accent1" w:themeTint="75" w:fill="aec5e1" w:themeFill="accent1"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1" w:fill="4f81bd" w:themeFill="accent1"/>
        <w:tcBorders/>
      </w:tcPr>
    </w:tblStylePr>
    <w:tblStylePr w:type="firstRow">
      <w:rPr>
        <w:rFonts w:ascii="Arial" w:hAnsi="Arial"/>
        <w:b/>
        <w:color w:val="ffffff"/>
        <w:sz w:val="22"/>
      </w:rPr>
      <w:pPr>
        <w:pBdr/>
        <w:spacing/>
        <w:ind/>
      </w:pPr>
      <w:tblPr>
        <w:tblBorders/>
      </w:tblPr>
      <w:tcPr>
        <w:shd w:val="clear" w:color="ffffff" w:themeColor="accent1" w:fill="4f81bd" w:themeFill="accent1"/>
        <w:tcBorders/>
      </w:tcPr>
    </w:tblStylePr>
    <w:tblStylePr w:type="lastCol">
      <w:rPr>
        <w:rFonts w:ascii="Arial" w:hAnsi="Arial"/>
        <w:b/>
        <w:color w:val="ffffff"/>
        <w:sz w:val="22"/>
      </w:rPr>
      <w:pPr>
        <w:pBdr/>
        <w:spacing/>
        <w:ind/>
      </w:pPr>
      <w:tblPr>
        <w:tblBorders/>
      </w:tblPr>
      <w:tcPr>
        <w:shd w:val="clear" w:color="ffffff" w:themeColor="accent1" w:fill="4f81bd" w:themeFill="accent1"/>
        <w:tcBorders/>
      </w:tcPr>
    </w:tblStylePr>
    <w:tblStylePr w:type="lastRow">
      <w:rPr>
        <w:rFonts w:ascii="Arial" w:hAnsi="Arial"/>
        <w:b/>
        <w:color w:val="ffffff"/>
        <w:sz w:val="22"/>
      </w:rPr>
      <w:pPr>
        <w:pBdr/>
        <w:spacing/>
        <w:ind/>
      </w:pPr>
      <w:tblPr>
        <w:tblBorders/>
      </w:tblPr>
      <w:tcPr>
        <w:shd w:val="clear" w:color="ffffff" w:themeColor="accent1" w:fill="4f81bd" w:themeFill="accent1"/>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38">
    <w:name w:val="Grid Table 5 Dark - Accent 2"/>
    <w:basedOn w:val="853"/>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2" w:themeTint="32" w:fill="f3dddc" w:themeFill="accent2" w:themeFillTint="32"/>
    </w:tblPr>
    <w:tcPr>
      <w:tcBorders/>
    </w:tcPr>
    <w:tblStylePr w:type="band1Horz">
      <w:pPr>
        <w:pBdr/>
        <w:spacing/>
        <w:ind/>
      </w:pPr>
      <w:tblPr>
        <w:tblBorders/>
      </w:tblPr>
      <w:tcPr>
        <w:shd w:val="clear" w:color="ffffff" w:themeColor="accent2" w:themeTint="75" w:fill="e2afad" w:themeFill="accent2" w:themeFillTint="75"/>
        <w:tcBorders/>
      </w:tcPr>
    </w:tblStylePr>
    <w:tblStylePr w:type="band1Vert">
      <w:pPr>
        <w:pBdr/>
        <w:spacing/>
        <w:ind/>
      </w:pPr>
      <w:tblPr>
        <w:tblBorders/>
      </w:tblPr>
      <w:tcPr>
        <w:shd w:val="clear" w:color="ffffff" w:themeColor="accent2" w:themeTint="75" w:fill="e2afad" w:themeFill="accent2"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2" w:fill="c0504d" w:themeFill="accent2"/>
        <w:tcBorders/>
      </w:tcPr>
    </w:tblStylePr>
    <w:tblStylePr w:type="firstRow">
      <w:rPr>
        <w:rFonts w:ascii="Arial" w:hAnsi="Arial"/>
        <w:b/>
        <w:color w:val="ffffff"/>
        <w:sz w:val="22"/>
      </w:rPr>
      <w:pPr>
        <w:pBdr/>
        <w:spacing/>
        <w:ind/>
      </w:pPr>
      <w:tblPr>
        <w:tblBorders/>
      </w:tblPr>
      <w:tcPr>
        <w:shd w:val="clear" w:color="ffffff" w:themeColor="accent2" w:fill="c0504d" w:themeFill="accent2"/>
        <w:tcBorders/>
      </w:tcPr>
    </w:tblStylePr>
    <w:tblStylePr w:type="lastCol">
      <w:rPr>
        <w:rFonts w:ascii="Arial" w:hAnsi="Arial"/>
        <w:b/>
        <w:color w:val="ffffff"/>
        <w:sz w:val="22"/>
      </w:rPr>
      <w:pPr>
        <w:pBdr/>
        <w:spacing/>
        <w:ind/>
      </w:pPr>
      <w:tblPr>
        <w:tblBorders/>
      </w:tblPr>
      <w:tcPr>
        <w:shd w:val="clear" w:color="ffffff" w:themeColor="accent2" w:fill="c0504d" w:themeFill="accent2"/>
        <w:tcBorders/>
      </w:tcPr>
    </w:tblStylePr>
    <w:tblStylePr w:type="lastRow">
      <w:rPr>
        <w:rFonts w:ascii="Arial" w:hAnsi="Arial"/>
        <w:b/>
        <w:color w:val="ffffff"/>
        <w:sz w:val="22"/>
      </w:rPr>
      <w:pPr>
        <w:pBdr/>
        <w:spacing/>
        <w:ind/>
      </w:pPr>
      <w:tblPr>
        <w:tblBorders/>
      </w:tblPr>
      <w:tcPr>
        <w:shd w:val="clear" w:color="ffffff" w:themeColor="accent2" w:fill="c0504d" w:themeFill="accent2"/>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39">
    <w:name w:val="Grid Table 5 Dark - Accent 3"/>
    <w:basedOn w:val="853"/>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3" w:themeTint="34" w:fill="ebf1dd" w:themeFill="accent3" w:themeFillTint="34"/>
    </w:tblPr>
    <w:tcPr>
      <w:tcBorders/>
    </w:tcPr>
    <w:tblStylePr w:type="band1Horz">
      <w:pPr>
        <w:pBdr/>
        <w:spacing/>
        <w:ind/>
      </w:pPr>
      <w:tblPr>
        <w:tblBorders/>
      </w:tblPr>
      <w:tcPr>
        <w:shd w:val="clear" w:color="ffffff" w:themeColor="accent3" w:themeTint="75" w:fill="d1e0b3" w:themeFill="accent3" w:themeFillTint="75"/>
        <w:tcBorders/>
      </w:tcPr>
    </w:tblStylePr>
    <w:tblStylePr w:type="band1Vert">
      <w:pPr>
        <w:pBdr/>
        <w:spacing/>
        <w:ind/>
      </w:pPr>
      <w:tblPr>
        <w:tblBorders/>
      </w:tblPr>
      <w:tcPr>
        <w:shd w:val="clear" w:color="ffffff" w:themeColor="accent3" w:themeTint="75" w:fill="d1e0b3" w:themeFill="accent3"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3" w:fill="9bbb59" w:themeFill="accent3"/>
        <w:tcBorders/>
      </w:tcPr>
    </w:tblStylePr>
    <w:tblStylePr w:type="firstRow">
      <w:rPr>
        <w:rFonts w:ascii="Arial" w:hAnsi="Arial"/>
        <w:b/>
        <w:color w:val="ffffff"/>
        <w:sz w:val="22"/>
      </w:rPr>
      <w:pPr>
        <w:pBdr/>
        <w:spacing/>
        <w:ind/>
      </w:pPr>
      <w:tblPr>
        <w:tblBorders/>
      </w:tblPr>
      <w:tcPr>
        <w:shd w:val="clear" w:color="ffffff" w:themeColor="accent3" w:fill="9bbb59" w:themeFill="accent3"/>
        <w:tcBorders/>
      </w:tcPr>
    </w:tblStylePr>
    <w:tblStylePr w:type="lastCol">
      <w:rPr>
        <w:rFonts w:ascii="Arial" w:hAnsi="Arial"/>
        <w:b/>
        <w:color w:val="ffffff"/>
        <w:sz w:val="22"/>
      </w:rPr>
      <w:pPr>
        <w:pBdr/>
        <w:spacing/>
        <w:ind/>
      </w:pPr>
      <w:tblPr>
        <w:tblBorders/>
      </w:tblPr>
      <w:tcPr>
        <w:shd w:val="clear" w:color="ffffff" w:themeColor="accent3" w:fill="9bbb59" w:themeFill="accent3"/>
        <w:tcBorders/>
      </w:tcPr>
    </w:tblStylePr>
    <w:tblStylePr w:type="lastRow">
      <w:rPr>
        <w:rFonts w:ascii="Arial" w:hAnsi="Arial"/>
        <w:b/>
        <w:color w:val="ffffff"/>
        <w:sz w:val="22"/>
      </w:rPr>
      <w:pPr>
        <w:pBdr/>
        <w:spacing/>
        <w:ind/>
      </w:pPr>
      <w:tblPr>
        <w:tblBorders/>
      </w:tblPr>
      <w:tcPr>
        <w:shd w:val="clear" w:color="ffffff" w:themeColor="accent3" w:fill="9bbb59" w:themeFill="accent3"/>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40">
    <w:name w:val="Grid Table 5 Dark- Accent 4"/>
    <w:basedOn w:val="853"/>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4" w:themeTint="34" w:fill="e5dfec" w:themeFill="accent4" w:themeFillTint="34"/>
    </w:tblPr>
    <w:tcPr>
      <w:tcBorders/>
    </w:tcPr>
    <w:tblStylePr w:type="band1Horz">
      <w:pPr>
        <w:pBdr/>
        <w:spacing/>
        <w:ind/>
      </w:pPr>
      <w:tblPr>
        <w:tblBorders/>
      </w:tblPr>
      <w:tcPr>
        <w:shd w:val="clear" w:color="ffffff" w:themeColor="accent4" w:themeTint="75" w:fill="c5b8d4" w:themeFill="accent4" w:themeFillTint="75"/>
        <w:tcBorders/>
      </w:tcPr>
    </w:tblStylePr>
    <w:tblStylePr w:type="band1Vert">
      <w:pPr>
        <w:pBdr/>
        <w:spacing/>
        <w:ind/>
      </w:pPr>
      <w:tblPr>
        <w:tblBorders/>
      </w:tblPr>
      <w:tcPr>
        <w:shd w:val="clear" w:color="ffffff" w:themeColor="accent4" w:themeTint="75" w:fill="c5b8d4" w:themeFill="accent4"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4" w:fill="8064a2" w:themeFill="accent4"/>
        <w:tcBorders/>
      </w:tcPr>
    </w:tblStylePr>
    <w:tblStylePr w:type="firstRow">
      <w:rPr>
        <w:rFonts w:ascii="Arial" w:hAnsi="Arial"/>
        <w:b/>
        <w:color w:val="ffffff"/>
        <w:sz w:val="22"/>
      </w:rPr>
      <w:pPr>
        <w:pBdr/>
        <w:spacing/>
        <w:ind/>
      </w:pPr>
      <w:tblPr>
        <w:tblBorders/>
      </w:tblPr>
      <w:tcPr>
        <w:shd w:val="clear" w:color="ffffff" w:themeColor="accent4" w:fill="8064a2" w:themeFill="accent4"/>
        <w:tcBorders/>
      </w:tcPr>
    </w:tblStylePr>
    <w:tblStylePr w:type="lastCol">
      <w:rPr>
        <w:rFonts w:ascii="Arial" w:hAnsi="Arial"/>
        <w:b/>
        <w:color w:val="ffffff"/>
        <w:sz w:val="22"/>
      </w:rPr>
      <w:pPr>
        <w:pBdr/>
        <w:spacing/>
        <w:ind/>
      </w:pPr>
      <w:tblPr>
        <w:tblBorders/>
      </w:tblPr>
      <w:tcPr>
        <w:shd w:val="clear" w:color="ffffff" w:themeColor="accent4" w:fill="8064a2" w:themeFill="accent4"/>
        <w:tcBorders/>
      </w:tcPr>
    </w:tblStylePr>
    <w:tblStylePr w:type="lastRow">
      <w:rPr>
        <w:rFonts w:ascii="Arial" w:hAnsi="Arial"/>
        <w:b/>
        <w:color w:val="ffffff"/>
        <w:sz w:val="22"/>
      </w:rPr>
      <w:pPr>
        <w:pBdr/>
        <w:spacing/>
        <w:ind/>
      </w:pPr>
      <w:tblPr>
        <w:tblBorders/>
      </w:tblPr>
      <w:tcPr>
        <w:shd w:val="clear" w:color="ffffff" w:themeColor="accent4" w:fill="8064a2" w:themeFill="accent4"/>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41">
    <w:name w:val="Grid Table 5 Dark - Accent 5"/>
    <w:basedOn w:val="853"/>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5" w:themeTint="34" w:fill="daeef3" w:themeFill="accent5" w:themeFillTint="34"/>
    </w:tblPr>
    <w:tcPr>
      <w:tcBorders/>
    </w:tcPr>
    <w:tblStylePr w:type="band1Horz">
      <w:pPr>
        <w:pBdr/>
        <w:spacing/>
        <w:ind/>
      </w:pPr>
      <w:tblPr>
        <w:tblBorders/>
      </w:tblPr>
      <w:tcPr>
        <w:shd w:val="clear" w:color="ffffff" w:themeColor="accent5" w:themeTint="75" w:fill="acd9e5" w:themeFill="accent5" w:themeFillTint="75"/>
        <w:tcBorders/>
      </w:tcPr>
    </w:tblStylePr>
    <w:tblStylePr w:type="band1Vert">
      <w:pPr>
        <w:pBdr/>
        <w:spacing/>
        <w:ind/>
      </w:pPr>
      <w:tblPr>
        <w:tblBorders/>
      </w:tblPr>
      <w:tcPr>
        <w:shd w:val="clear" w:color="ffffff" w:themeColor="accent5" w:themeTint="75" w:fill="acd9e5" w:themeFill="accent5"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5" w:fill="4bacc6" w:themeFill="accent5"/>
        <w:tcBorders/>
      </w:tcPr>
    </w:tblStylePr>
    <w:tblStylePr w:type="firstRow">
      <w:rPr>
        <w:rFonts w:ascii="Arial" w:hAnsi="Arial"/>
        <w:b/>
        <w:color w:val="ffffff"/>
        <w:sz w:val="22"/>
      </w:rPr>
      <w:pPr>
        <w:pBdr/>
        <w:spacing/>
        <w:ind/>
      </w:pPr>
      <w:tblPr>
        <w:tblBorders/>
      </w:tblPr>
      <w:tcPr>
        <w:shd w:val="clear" w:color="ffffff" w:themeColor="accent5" w:fill="4bacc6" w:themeFill="accent5"/>
        <w:tcBorders/>
      </w:tcPr>
    </w:tblStylePr>
    <w:tblStylePr w:type="lastCol">
      <w:rPr>
        <w:rFonts w:ascii="Arial" w:hAnsi="Arial"/>
        <w:b/>
        <w:color w:val="ffffff"/>
        <w:sz w:val="22"/>
      </w:rPr>
      <w:pPr>
        <w:pBdr/>
        <w:spacing/>
        <w:ind/>
      </w:pPr>
      <w:tblPr>
        <w:tblBorders/>
      </w:tblPr>
      <w:tcPr>
        <w:shd w:val="clear" w:color="ffffff" w:themeColor="accent5" w:fill="4bacc6" w:themeFill="accent5"/>
        <w:tcBorders/>
      </w:tcPr>
    </w:tblStylePr>
    <w:tblStylePr w:type="lastRow">
      <w:rPr>
        <w:rFonts w:ascii="Arial" w:hAnsi="Arial"/>
        <w:b/>
        <w:color w:val="ffffff"/>
        <w:sz w:val="22"/>
      </w:rPr>
      <w:pPr>
        <w:pBdr/>
        <w:spacing/>
        <w:ind/>
      </w:pPr>
      <w:tblPr>
        <w:tblBorders/>
      </w:tblPr>
      <w:tcPr>
        <w:shd w:val="clear" w:color="ffffff" w:themeColor="accent5" w:fill="4bacc6" w:themeFill="accent5"/>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42">
    <w:name w:val="Grid Table 5 Dark - Accent 6"/>
    <w:basedOn w:val="853"/>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6" w:themeTint="34" w:fill="fdead9" w:themeFill="accent6" w:themeFillTint="34"/>
    </w:tblPr>
    <w:tcPr>
      <w:tcBorders/>
    </w:tcPr>
    <w:tblStylePr w:type="band1Horz">
      <w:pPr>
        <w:pBdr/>
        <w:spacing/>
        <w:ind/>
      </w:pPr>
      <w:tblPr>
        <w:tblBorders/>
      </w:tblPr>
      <w:tcPr>
        <w:shd w:val="clear" w:color="ffffff" w:themeColor="accent6" w:themeTint="75" w:fill="fbcfaa" w:themeFill="accent6" w:themeFillTint="75"/>
        <w:tcBorders/>
      </w:tcPr>
    </w:tblStylePr>
    <w:tblStylePr w:type="band1Vert">
      <w:pPr>
        <w:pBdr/>
        <w:spacing/>
        <w:ind/>
      </w:pPr>
      <w:tblPr>
        <w:tblBorders/>
      </w:tblPr>
      <w:tcPr>
        <w:shd w:val="clear" w:color="ffffff" w:themeColor="accent6" w:themeTint="75" w:fill="fbcfaa" w:themeFill="accent6"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6" w:fill="f79646" w:themeFill="accent6"/>
        <w:tcBorders/>
      </w:tcPr>
    </w:tblStylePr>
    <w:tblStylePr w:type="firstRow">
      <w:rPr>
        <w:rFonts w:ascii="Arial" w:hAnsi="Arial"/>
        <w:b/>
        <w:color w:val="ffffff"/>
        <w:sz w:val="22"/>
      </w:rPr>
      <w:pPr>
        <w:pBdr/>
        <w:spacing/>
        <w:ind/>
      </w:pPr>
      <w:tblPr>
        <w:tblBorders/>
      </w:tblPr>
      <w:tcPr>
        <w:shd w:val="clear" w:color="ffffff" w:themeColor="accent6" w:fill="f79646" w:themeFill="accent6"/>
        <w:tcBorders/>
      </w:tcPr>
    </w:tblStylePr>
    <w:tblStylePr w:type="lastCol">
      <w:rPr>
        <w:rFonts w:ascii="Arial" w:hAnsi="Arial"/>
        <w:b/>
        <w:color w:val="ffffff"/>
        <w:sz w:val="22"/>
      </w:rPr>
      <w:pPr>
        <w:pBdr/>
        <w:spacing/>
        <w:ind/>
      </w:pPr>
      <w:tblPr>
        <w:tblBorders/>
      </w:tblPr>
      <w:tcPr>
        <w:shd w:val="clear" w:color="ffffff" w:themeColor="accent6" w:fill="f79646" w:themeFill="accent6"/>
        <w:tcBorders/>
      </w:tcPr>
    </w:tblStylePr>
    <w:tblStylePr w:type="lastRow">
      <w:rPr>
        <w:rFonts w:ascii="Arial" w:hAnsi="Arial"/>
        <w:b/>
        <w:color w:val="ffffff"/>
        <w:sz w:val="22"/>
      </w:rPr>
      <w:pPr>
        <w:pBdr/>
        <w:spacing/>
        <w:ind/>
      </w:pPr>
      <w:tblPr>
        <w:tblBorders/>
      </w:tblPr>
      <w:tcPr>
        <w:shd w:val="clear" w:color="ffffff" w:themeColor="accent6" w:fill="f79646" w:themeFill="accent6"/>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43">
    <w:name w:val="Grid Table 6 Colorful"/>
    <w:basedOn w:val="853"/>
    <w:uiPriority w:val="99"/>
    <w:pPr>
      <w:pBdr/>
      <w:spacing w:after="0" w:line="240" w:lineRule="auto"/>
      <w:ind/>
    </w:pPr>
    <w:tblPr>
      <w:tblStyleRowBandSize w:val="1"/>
      <w:tblStyleColBandSize w:val="1"/>
      <w:tblInd w:w="0" w:type="dxa"/>
      <w:tblBorders>
        <w:top w:val="single" w:color="000000" w:themeColor="text1" w:themeTint="80" w:sz="4" w:space="0"/>
        <w:left w:val="single" w:color="000000" w:themeColor="text1" w:themeTint="80" w:sz="4" w:space="0"/>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cPr>
      <w:tcBorders/>
    </w:tcPr>
    <w:tblStylePr w:type="band1Horz">
      <w:rPr>
        <w:rFonts w:ascii="Arial" w:hAnsi="Arial"/>
        <w:color w:val="404040" w:themeColor="text1" w:themeTint="80" w:themeShade="95"/>
        <w:sz w:val="22"/>
      </w:rPr>
      <w:pPr>
        <w:pBdr/>
        <w:spacing/>
        <w:ind/>
      </w:pPr>
      <w:tblPr>
        <w:tblBorders/>
      </w:tblPr>
      <w:tcPr>
        <w:shd w:val="clear" w:color="ffffff" w:themeColor="text1" w:themeTint="34" w:fill="cbcbcb" w:themeFill="text1" w:themeFillTint="34"/>
        <w:tcBorders/>
      </w:tcPr>
    </w:tblStylePr>
    <w:tblStylePr w:type="band1Vert">
      <w:pPr>
        <w:pBdr/>
        <w:spacing/>
        <w:ind/>
      </w:pPr>
      <w:tblPr>
        <w:tblBorders/>
      </w:tblPr>
      <w:tcPr>
        <w:shd w:val="clear" w:color="ffffff" w:themeColor="text1" w:themeTint="34" w:fill="cbcbcb" w:themeFill="text1" w:themeFillTint="34"/>
        <w:tcBorders/>
      </w:tcPr>
    </w:tblStylePr>
    <w:tblStylePr w:type="band2Horz">
      <w:rPr>
        <w:rFonts w:ascii="Arial" w:hAnsi="Arial"/>
        <w:color w:val="404040"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4a4a4a" w:themeColor="text1" w:themeTint="80" w:themeShade="95"/>
      </w:rPr>
      <w:pPr>
        <w:pBdr/>
        <w:spacing/>
        <w:ind/>
      </w:pPr>
      <w:tblPr>
        <w:tblBorders/>
      </w:tblPr>
      <w:tcPr>
        <w:tcBorders/>
      </w:tcPr>
    </w:tblStylePr>
    <w:tblStylePr w:type="firstRow">
      <w:rPr>
        <w:b/>
        <w:color w:val="4a4a4a" w:themeColor="text1" w:themeTint="80" w:themeShade="95"/>
      </w:rPr>
      <w:pPr>
        <w:pBdr/>
        <w:spacing/>
        <w:ind/>
      </w:pPr>
      <w:tblPr>
        <w:tblBorders/>
      </w:tblPr>
      <w:tcPr>
        <w:tcBorders>
          <w:bottom w:val="single" w:color="000000" w:themeColor="text1" w:themeTint="80" w:sz="12" w:space="0"/>
        </w:tcBorders>
      </w:tcPr>
    </w:tblStylePr>
    <w:tblStylePr w:type="lastCol">
      <w:rPr>
        <w:b/>
        <w:color w:val="4a4a4a" w:themeColor="text1" w:themeTint="80" w:themeShade="95"/>
      </w:rPr>
      <w:pPr>
        <w:pBdr/>
        <w:spacing/>
        <w:ind/>
      </w:pPr>
      <w:tblPr>
        <w:tblBorders/>
      </w:tblPr>
      <w:tcPr>
        <w:tcBorders/>
      </w:tcPr>
    </w:tblStylePr>
    <w:tblStylePr w:type="lastRow">
      <w:rPr>
        <w:b/>
        <w:color w:val="4a4a4a" w:themeColor="text1" w:themeTint="80"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text1" w:themeTint="80" w:themeShade="95"/>
        <w:sz w:val="22"/>
      </w:rPr>
      <w:pPr>
        <w:pBdr/>
        <w:spacing/>
        <w:ind/>
      </w:pPr>
      <w:tblPr>
        <w:tblBorders/>
      </w:tblPr>
      <w:tcPr>
        <w:tcBorders/>
      </w:tcPr>
    </w:tblStylePr>
  </w:style>
  <w:style w:type="table" w:styleId="744">
    <w:name w:val="Grid Table 6 Colorful - Accent 1"/>
    <w:basedOn w:val="853"/>
    <w:uiPriority w:val="99"/>
    <w:pPr>
      <w:pBdr/>
      <w:spacing w:after="0" w:line="240" w:lineRule="auto"/>
      <w:ind/>
    </w:pPr>
    <w:tblPr>
      <w:tblStyleRowBandSize w:val="1"/>
      <w:tblStyleColBandSize w:val="1"/>
      <w:tblInd w:w="0" w:type="dxa"/>
      <w:tblBorders>
        <w:top w:val="single" w:color="000000" w:themeColor="accent1" w:themeTint="80" w:sz="4" w:space="0"/>
        <w:left w:val="single" w:color="000000" w:themeColor="accent1" w:themeTint="80" w:sz="4" w:space="0"/>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cPr>
      <w:tcBorders/>
    </w:tcPr>
    <w:tblStylePr w:type="band1Horz">
      <w:rPr>
        <w:rFonts w:ascii="Arial" w:hAnsi="Arial"/>
        <w:color w:val="404040" w:themeColor="accent1" w:themeTint="80" w:themeShade="95"/>
        <w:sz w:val="22"/>
      </w:rPr>
      <w:pPr>
        <w:pBdr/>
        <w:spacing/>
        <w:ind/>
      </w:pPr>
      <w:tblPr>
        <w:tblBorders/>
      </w:tblPr>
      <w:tcPr>
        <w:shd w:val="clear" w:color="ffffff" w:themeColor="accent1" w:themeTint="34" w:fill="dbe5f2" w:themeFill="accent1" w:themeFillTint="34"/>
        <w:tcBorders/>
      </w:tcPr>
    </w:tblStylePr>
    <w:tblStylePr w:type="band1Vert">
      <w:pPr>
        <w:pBdr/>
        <w:spacing/>
        <w:ind/>
      </w:pPr>
      <w:tblPr>
        <w:tblBorders/>
      </w:tblPr>
      <w:tcPr>
        <w:shd w:val="clear" w:color="ffffff" w:themeColor="accent1" w:themeTint="34" w:fill="dbe5f2" w:themeFill="accent1" w:themeFillTint="34"/>
        <w:tcBorders/>
      </w:tcPr>
    </w:tblStylePr>
    <w:tblStylePr w:type="band2Horz">
      <w:rPr>
        <w:rFonts w:ascii="Arial" w:hAnsi="Arial"/>
        <w:color w:val="404040" w:themeColor="accen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3e6da5" w:themeColor="accent1" w:themeTint="80" w:themeShade="95"/>
      </w:rPr>
      <w:pPr>
        <w:pBdr/>
        <w:spacing/>
        <w:ind/>
      </w:pPr>
      <w:tblPr>
        <w:tblBorders/>
      </w:tblPr>
      <w:tcPr>
        <w:tcBorders/>
      </w:tcPr>
    </w:tblStylePr>
    <w:tblStylePr w:type="firstRow">
      <w:rPr>
        <w:b/>
        <w:color w:val="3e6da5" w:themeColor="accent1" w:themeTint="80" w:themeShade="95"/>
      </w:rPr>
      <w:pPr>
        <w:pBdr/>
        <w:spacing/>
        <w:ind/>
      </w:pPr>
      <w:tblPr>
        <w:tblBorders/>
      </w:tblPr>
      <w:tcPr>
        <w:tcBorders>
          <w:bottom w:val="single" w:color="000000" w:themeColor="accent1" w:themeTint="80" w:sz="12" w:space="0"/>
        </w:tcBorders>
      </w:tcPr>
    </w:tblStylePr>
    <w:tblStylePr w:type="lastCol">
      <w:rPr>
        <w:b/>
        <w:color w:val="3e6da5" w:themeColor="accent1" w:themeTint="80" w:themeShade="95"/>
      </w:rPr>
      <w:pPr>
        <w:pBdr/>
        <w:spacing/>
        <w:ind/>
      </w:pPr>
      <w:tblPr>
        <w:tblBorders/>
      </w:tblPr>
      <w:tcPr>
        <w:tcBorders/>
      </w:tcPr>
    </w:tblStylePr>
    <w:tblStylePr w:type="lastRow">
      <w:rPr>
        <w:b/>
        <w:color w:val="3e6da5" w:themeColor="accent1" w:themeTint="80"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1" w:themeTint="80" w:themeShade="95"/>
        <w:sz w:val="22"/>
      </w:rPr>
      <w:pPr>
        <w:pBdr/>
        <w:spacing/>
        <w:ind/>
      </w:pPr>
      <w:tblPr>
        <w:tblBorders/>
      </w:tblPr>
      <w:tcPr>
        <w:tcBorders/>
      </w:tcPr>
    </w:tblStylePr>
  </w:style>
  <w:style w:type="table" w:styleId="745">
    <w:name w:val="Grid Table 6 Colorful - Accent 2"/>
    <w:basedOn w:val="853"/>
    <w:uiPriority w:val="99"/>
    <w:pPr>
      <w:pBdr/>
      <w:spacing w:after="0" w:line="240" w:lineRule="auto"/>
      <w:ind/>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themeColor="accent2" w:themeTint="97" w:themeShade="95"/>
        <w:sz w:val="22"/>
      </w:rPr>
      <w:pPr>
        <w:pBdr/>
        <w:spacing/>
        <w:ind/>
      </w:pPr>
      <w:tblPr>
        <w:tblBorders/>
      </w:tblPr>
      <w:tcPr>
        <w:shd w:val="clear" w:color="ffffff" w:themeColor="accent2" w:themeTint="32" w:fill="f3dddc" w:themeFill="accent2" w:themeFillTint="32"/>
        <w:tcBorders/>
      </w:tcPr>
    </w:tblStylePr>
    <w:tblStylePr w:type="band1Vert">
      <w:pPr>
        <w:pBdr/>
        <w:spacing/>
        <w:ind/>
      </w:pPr>
      <w:tblPr>
        <w:tblBorders/>
      </w:tblPr>
      <w:tcPr>
        <w:shd w:val="clear" w:color="ffffff" w:themeColor="accent2" w:themeTint="32" w:fill="f3dddc" w:themeFill="accent2" w:themeFillTint="32"/>
        <w:tcBorders/>
      </w:tcPr>
    </w:tblStylePr>
    <w:tblStylePr w:type="band2Horz">
      <w:rPr>
        <w:rFonts w:ascii="Arial" w:hAnsi="Arial"/>
        <w:color w:val="404040"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9f3a38" w:themeColor="accent2" w:themeTint="97" w:themeShade="95"/>
      </w:rPr>
      <w:pPr>
        <w:pBdr/>
        <w:spacing/>
        <w:ind/>
      </w:pPr>
      <w:tblPr>
        <w:tblBorders/>
      </w:tblPr>
      <w:tcPr>
        <w:tcBorders/>
      </w:tcPr>
    </w:tblStylePr>
    <w:tblStylePr w:type="firstRow">
      <w:rPr>
        <w:b/>
        <w:color w:val="9f3a38" w:themeColor="accent2" w:themeTint="97" w:themeShade="95"/>
      </w:rPr>
      <w:pPr>
        <w:pBdr/>
        <w:spacing/>
        <w:ind/>
      </w:pPr>
      <w:tblPr>
        <w:tblBorders/>
      </w:tblPr>
      <w:tcPr>
        <w:tcBorders>
          <w:bottom w:val="single" w:color="000000" w:themeColor="accent2" w:themeTint="97" w:sz="12" w:space="0"/>
        </w:tcBorders>
      </w:tcPr>
    </w:tblStylePr>
    <w:tblStylePr w:type="lastCol">
      <w:rPr>
        <w:b/>
        <w:color w:val="9f3a38" w:themeColor="accent2" w:themeTint="97" w:themeShade="95"/>
      </w:rPr>
      <w:pPr>
        <w:pBdr/>
        <w:spacing/>
        <w:ind/>
      </w:pPr>
      <w:tblPr>
        <w:tblBorders/>
      </w:tblPr>
      <w:tcPr>
        <w:tcBorders/>
      </w:tcPr>
    </w:tblStylePr>
    <w:tblStylePr w:type="lastRow">
      <w:rPr>
        <w:b/>
        <w:color w:val="9f3a38" w:themeColor="accent2" w:themeTint="97"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2" w:themeTint="97" w:themeShade="95"/>
        <w:sz w:val="22"/>
      </w:rPr>
      <w:pPr>
        <w:pBdr/>
        <w:spacing/>
        <w:ind/>
      </w:pPr>
      <w:tblPr>
        <w:tblBorders/>
      </w:tblPr>
      <w:tcPr>
        <w:tcBorders/>
      </w:tcPr>
    </w:tblStylePr>
  </w:style>
  <w:style w:type="table" w:styleId="746">
    <w:name w:val="Grid Table 6 Colorful - Accent 3"/>
    <w:basedOn w:val="853"/>
    <w:uiPriority w:val="99"/>
    <w:pPr>
      <w:pBdr/>
      <w:spacing w:after="0" w:line="240" w:lineRule="auto"/>
      <w:ind/>
    </w:pPr>
    <w:tblPr>
      <w:tblStyleRowBandSize w:val="1"/>
      <w:tblStyleColBandSize w:val="1"/>
      <w:tblInd w:w="0" w:type="dxa"/>
      <w:tbl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themeColor="accent3" w:themeTint="FE" w:themeShade="95"/>
        <w:sz w:val="22"/>
      </w:rPr>
      <w:pPr>
        <w:pBdr/>
        <w:spacing/>
        <w:ind/>
      </w:pPr>
      <w:tblPr>
        <w:tblBorders/>
      </w:tblPr>
      <w:tcPr>
        <w:shd w:val="clear" w:color="ffffff" w:themeColor="accent3" w:themeTint="34" w:fill="ebf1dd" w:themeFill="accent3" w:themeFillTint="34"/>
        <w:tcBorders/>
      </w:tcPr>
    </w:tblStylePr>
    <w:tblStylePr w:type="band1Vert">
      <w:pPr>
        <w:pBdr/>
        <w:spacing/>
        <w:ind/>
      </w:pPr>
      <w:tblPr>
        <w:tblBorders/>
      </w:tblPr>
      <w:tcPr>
        <w:shd w:val="clear" w:color="ffffff" w:themeColor="accent3" w:themeTint="34" w:fill="ebf1dd" w:themeFill="accent3" w:themeFillTint="34"/>
        <w:tcBorders/>
      </w:tcPr>
    </w:tblStylePr>
    <w:tblStylePr w:type="band2Horz">
      <w:rPr>
        <w:rFonts w:ascii="Arial" w:hAnsi="Arial"/>
        <w:color w:val="404040" w:themeColor="accent3" w:themeTint="FE"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5c732f" w:themeColor="accent3" w:themeTint="FE" w:themeShade="95"/>
      </w:rPr>
      <w:pPr>
        <w:pBdr/>
        <w:spacing/>
        <w:ind/>
      </w:pPr>
      <w:tblPr>
        <w:tblBorders/>
      </w:tblPr>
      <w:tcPr>
        <w:tcBorders/>
      </w:tcPr>
    </w:tblStylePr>
    <w:tblStylePr w:type="firstRow">
      <w:rPr>
        <w:b/>
        <w:color w:val="5c732f" w:themeColor="accent3" w:themeTint="FE" w:themeShade="95"/>
      </w:rPr>
      <w:pPr>
        <w:pBdr/>
        <w:spacing/>
        <w:ind/>
      </w:pPr>
      <w:tblPr>
        <w:tblBorders/>
      </w:tblPr>
      <w:tcPr>
        <w:tcBorders>
          <w:bottom w:val="single" w:color="000000" w:themeColor="accent3" w:themeTint="FE" w:sz="12" w:space="0"/>
        </w:tcBorders>
      </w:tcPr>
    </w:tblStylePr>
    <w:tblStylePr w:type="lastCol">
      <w:rPr>
        <w:b/>
        <w:color w:val="5c732f" w:themeColor="accent3" w:themeTint="FE" w:themeShade="95"/>
      </w:rPr>
      <w:pPr>
        <w:pBdr/>
        <w:spacing/>
        <w:ind/>
      </w:pPr>
      <w:tblPr>
        <w:tblBorders/>
      </w:tblPr>
      <w:tcPr>
        <w:tcBorders/>
      </w:tcPr>
    </w:tblStylePr>
    <w:tblStylePr w:type="lastRow">
      <w:rPr>
        <w:b/>
        <w:color w:val="5c732f" w:themeColor="accent3" w:themeTint="FE"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3" w:themeTint="FE" w:themeShade="95"/>
        <w:sz w:val="22"/>
      </w:rPr>
      <w:pPr>
        <w:pBdr/>
        <w:spacing/>
        <w:ind/>
      </w:pPr>
      <w:tblPr>
        <w:tblBorders/>
      </w:tblPr>
      <w:tcPr>
        <w:tcBorders/>
      </w:tcPr>
    </w:tblStylePr>
  </w:style>
  <w:style w:type="table" w:styleId="747">
    <w:name w:val="Grid Table 6 Colorful - Accent 4"/>
    <w:basedOn w:val="853"/>
    <w:uiPriority w:val="99"/>
    <w:pPr>
      <w:pBdr/>
      <w:spacing w:after="0" w:line="240" w:lineRule="auto"/>
      <w:ind/>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themeColor="accent4" w:themeTint="9A" w:themeShade="95"/>
        <w:sz w:val="22"/>
      </w:rPr>
      <w:pPr>
        <w:pBdr/>
        <w:spacing/>
        <w:ind/>
      </w:pPr>
      <w:tblPr>
        <w:tblBorders/>
      </w:tblPr>
      <w:tcPr>
        <w:shd w:val="clear" w:color="ffffff" w:themeColor="accent4" w:themeTint="34" w:fill="e5dfec" w:themeFill="accent4" w:themeFillTint="34"/>
        <w:tcBorders/>
      </w:tcPr>
    </w:tblStylePr>
    <w:tblStylePr w:type="band1Vert">
      <w:pPr>
        <w:pBdr/>
        <w:spacing/>
        <w:ind/>
      </w:pPr>
      <w:tblPr>
        <w:tblBorders/>
      </w:tblPr>
      <w:tcPr>
        <w:shd w:val="clear" w:color="ffffff" w:themeColor="accent4" w:themeTint="34" w:fill="e5dfec" w:themeFill="accent4" w:themeFillTint="34"/>
        <w:tcBorders/>
      </w:tcPr>
    </w:tblStylePr>
    <w:tblStylePr w:type="band2Horz">
      <w:rPr>
        <w:rFonts w:ascii="Arial" w:hAnsi="Arial"/>
        <w:color w:val="40404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664f84" w:themeColor="accent4" w:themeTint="9A" w:themeShade="95"/>
      </w:rPr>
      <w:pPr>
        <w:pBdr/>
        <w:spacing/>
        <w:ind/>
      </w:pPr>
      <w:tblPr>
        <w:tblBorders/>
      </w:tblPr>
      <w:tcPr>
        <w:tcBorders/>
      </w:tcPr>
    </w:tblStylePr>
    <w:tblStylePr w:type="firstRow">
      <w:rPr>
        <w:b/>
        <w:color w:val="664f84" w:themeColor="accent4" w:themeTint="9A" w:themeShade="95"/>
      </w:rPr>
      <w:pPr>
        <w:pBdr/>
        <w:spacing/>
        <w:ind/>
      </w:pPr>
      <w:tblPr>
        <w:tblBorders/>
      </w:tblPr>
      <w:tcPr>
        <w:tcBorders>
          <w:bottom w:val="single" w:color="000000" w:themeColor="accent4" w:themeTint="9A" w:sz="12" w:space="0"/>
        </w:tcBorders>
      </w:tcPr>
    </w:tblStylePr>
    <w:tblStylePr w:type="lastCol">
      <w:rPr>
        <w:b/>
        <w:color w:val="664f84" w:themeColor="accent4" w:themeTint="9A" w:themeShade="95"/>
      </w:rPr>
      <w:pPr>
        <w:pBdr/>
        <w:spacing/>
        <w:ind/>
      </w:pPr>
      <w:tblPr>
        <w:tblBorders/>
      </w:tblPr>
      <w:tcPr>
        <w:tcBorders/>
      </w:tcPr>
    </w:tblStylePr>
    <w:tblStylePr w:type="lastRow">
      <w:rPr>
        <w:b/>
        <w:color w:val="664f84" w:themeColor="accent4" w:themeTint="9A"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4" w:themeTint="9A" w:themeShade="95"/>
        <w:sz w:val="22"/>
      </w:rPr>
      <w:pPr>
        <w:pBdr/>
        <w:spacing/>
        <w:ind/>
      </w:pPr>
      <w:tblPr>
        <w:tblBorders/>
      </w:tblPr>
      <w:tcPr>
        <w:tcBorders/>
      </w:tcPr>
    </w:tblStylePr>
  </w:style>
  <w:style w:type="table" w:styleId="748">
    <w:name w:val="Grid Table 6 Colorful - Accent 5"/>
    <w:basedOn w:val="853"/>
    <w:uiPriority w:val="99"/>
    <w:pPr>
      <w:pBdr/>
      <w:spacing w:after="0" w:line="240" w:lineRule="auto"/>
      <w:ind/>
    </w:pPr>
    <w:tblPr>
      <w:tblStyleRowBandSize w:val="1"/>
      <w:tblStyleColBandSize w:val="1"/>
      <w:tblInd w:w="0" w:type="dxa"/>
      <w:tblBorders>
        <w:top w:val="single" w:color="000000" w:themeColor="accent5" w:sz="4" w:space="0"/>
        <w:left w:val="single" w:color="000000" w:themeColor="accent5" w:sz="4" w:space="0"/>
        <w:bottom w:val="single" w:color="000000" w:themeColor="accent5" w:sz="4" w:space="0"/>
        <w:right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themeColor="accent5" w:themeShade="95"/>
        <w:sz w:val="22"/>
      </w:rPr>
      <w:pPr>
        <w:pBdr/>
        <w:spacing/>
        <w:ind/>
      </w:pPr>
      <w:tblPr>
        <w:tblBorders/>
      </w:tblPr>
      <w:tcPr>
        <w:shd w:val="clear" w:color="ffffff" w:themeColor="accent5" w:themeTint="34" w:fill="daeef3" w:themeFill="accent5" w:themeFillTint="34"/>
        <w:tcBorders/>
      </w:tcPr>
    </w:tblStylePr>
    <w:tblStylePr w:type="band1Vert">
      <w:pPr>
        <w:pBdr/>
        <w:spacing/>
        <w:ind/>
      </w:pPr>
      <w:tblPr>
        <w:tblBorders/>
      </w:tblPr>
      <w:tcPr>
        <w:shd w:val="clear" w:color="ffffff" w:themeColor="accent5" w:themeTint="34" w:fill="daeef3" w:themeFill="accent5" w:themeFillTint="34"/>
        <w:tcBorders/>
      </w:tcPr>
    </w:tblStylePr>
    <w:tblStylePr w:type="band2Horz">
      <w:rPr>
        <w:rFonts w:ascii="Arial" w:hAnsi="Arial"/>
        <w:color w:val="404040"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66879" w:themeColor="accent5" w:themeShade="95"/>
      </w:rPr>
      <w:pPr>
        <w:pBdr/>
        <w:spacing/>
        <w:ind/>
      </w:pPr>
      <w:tblPr>
        <w:tblBorders/>
      </w:tblPr>
      <w:tcPr>
        <w:tcBorders/>
      </w:tcPr>
    </w:tblStylePr>
    <w:tblStylePr w:type="firstRow">
      <w:rPr>
        <w:b/>
        <w:color w:val="266879" w:themeColor="accent5" w:themeShade="95"/>
      </w:rPr>
      <w:pPr>
        <w:pBdr/>
        <w:spacing/>
        <w:ind/>
      </w:pPr>
      <w:tblPr>
        <w:tblBorders/>
      </w:tblPr>
      <w:tcPr>
        <w:tcBorders>
          <w:bottom w:val="single" w:color="000000" w:themeColor="accent5" w:sz="12" w:space="0"/>
        </w:tcBorders>
      </w:tcPr>
    </w:tblStylePr>
    <w:tblStylePr w:type="lastCol">
      <w:rPr>
        <w:b/>
        <w:color w:val="266879" w:themeColor="accent5" w:themeShade="95"/>
      </w:rPr>
      <w:pPr>
        <w:pBdr/>
        <w:spacing/>
        <w:ind/>
      </w:pPr>
      <w:tblPr>
        <w:tblBorders/>
      </w:tblPr>
      <w:tcPr>
        <w:tcBorders/>
      </w:tcPr>
    </w:tblStylePr>
    <w:tblStylePr w:type="lastRow">
      <w:rPr>
        <w:b/>
        <w:color w:val="266879" w:themeColor="accent5"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5" w:themeShade="95"/>
        <w:sz w:val="22"/>
      </w:rPr>
      <w:pPr>
        <w:pBdr/>
        <w:spacing/>
        <w:ind/>
      </w:pPr>
      <w:tblPr>
        <w:tblBorders/>
      </w:tblPr>
      <w:tcPr>
        <w:tcBorders/>
      </w:tcPr>
    </w:tblStylePr>
  </w:style>
  <w:style w:type="table" w:styleId="749">
    <w:name w:val="Grid Table 6 Colorful - Accent 6"/>
    <w:basedOn w:val="853"/>
    <w:uiPriority w:val="99"/>
    <w:pPr>
      <w:pBdr/>
      <w:spacing w:after="0" w:line="240" w:lineRule="auto"/>
      <w:ind/>
    </w:pPr>
    <w:tblPr>
      <w:tblStyleRowBandSize w:val="1"/>
      <w:tblStyleColBandSize w:val="1"/>
      <w:tblInd w:w="0" w:type="dxa"/>
      <w:tblBorders>
        <w:top w:val="single" w:color="000000" w:themeColor="accent6" w:sz="4" w:space="0"/>
        <w:left w:val="single" w:color="000000" w:themeColor="accent6" w:sz="4" w:space="0"/>
        <w:bottom w:val="single" w:color="000000" w:themeColor="accent6" w:sz="4" w:space="0"/>
        <w:right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themeColor="accent5" w:themeShade="95"/>
        <w:sz w:val="22"/>
      </w:rPr>
      <w:pPr>
        <w:pBdr/>
        <w:spacing/>
        <w:ind/>
      </w:pPr>
      <w:tblPr>
        <w:tblBorders/>
      </w:tblPr>
      <w:tcPr>
        <w:shd w:val="clear" w:color="ffffff" w:themeColor="accent6" w:themeTint="34" w:fill="fdead9" w:themeFill="accent6" w:themeFillTint="34"/>
        <w:tcBorders/>
      </w:tcPr>
    </w:tblStylePr>
    <w:tblStylePr w:type="band1Vert">
      <w:pPr>
        <w:pBdr/>
        <w:spacing/>
        <w:ind/>
      </w:pPr>
      <w:tblPr>
        <w:tblBorders/>
      </w:tblPr>
      <w:tcPr>
        <w:shd w:val="clear" w:color="ffffff" w:themeColor="accent6" w:themeTint="34" w:fill="fdead9" w:themeFill="accent6" w:themeFillTint="34"/>
        <w:tcBorders/>
      </w:tcPr>
    </w:tblStylePr>
    <w:tblStylePr w:type="band2Horz">
      <w:rPr>
        <w:rFonts w:ascii="Arial" w:hAnsi="Arial"/>
        <w:color w:val="404040"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66879" w:themeColor="accent5" w:themeShade="95"/>
      </w:rPr>
      <w:pPr>
        <w:pBdr/>
        <w:spacing/>
        <w:ind/>
      </w:pPr>
      <w:tblPr>
        <w:tblBorders/>
      </w:tblPr>
      <w:tcPr>
        <w:tcBorders/>
      </w:tcPr>
    </w:tblStylePr>
    <w:tblStylePr w:type="firstRow">
      <w:rPr>
        <w:b/>
        <w:color w:val="266879" w:themeColor="accent5" w:themeShade="95"/>
      </w:rPr>
      <w:pPr>
        <w:pBdr/>
        <w:spacing/>
        <w:ind/>
      </w:pPr>
      <w:tblPr>
        <w:tblBorders/>
      </w:tblPr>
      <w:tcPr>
        <w:tcBorders>
          <w:bottom w:val="single" w:color="000000" w:themeColor="accent6" w:sz="12" w:space="0"/>
        </w:tcBorders>
      </w:tcPr>
    </w:tblStylePr>
    <w:tblStylePr w:type="lastCol">
      <w:rPr>
        <w:b/>
        <w:color w:val="266879" w:themeColor="accent5" w:themeShade="95"/>
      </w:rPr>
      <w:pPr>
        <w:pBdr/>
        <w:spacing/>
        <w:ind/>
      </w:pPr>
      <w:tblPr>
        <w:tblBorders/>
      </w:tblPr>
      <w:tcPr>
        <w:tcBorders/>
      </w:tcPr>
    </w:tblStylePr>
    <w:tblStylePr w:type="lastRow">
      <w:rPr>
        <w:b/>
        <w:color w:val="266879" w:themeColor="accent5"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5" w:themeShade="95"/>
        <w:sz w:val="22"/>
      </w:rPr>
      <w:pPr>
        <w:pBdr/>
        <w:spacing/>
        <w:ind/>
      </w:pPr>
      <w:tblPr>
        <w:tblBorders/>
      </w:tblPr>
      <w:tcPr>
        <w:tcBorders/>
      </w:tcPr>
    </w:tblStylePr>
  </w:style>
  <w:style w:type="table" w:styleId="750">
    <w:name w:val="Grid Table 7 Colorful"/>
    <w:basedOn w:val="853"/>
    <w:uiPriority w:val="99"/>
    <w:pPr>
      <w:pBdr/>
      <w:spacing w:after="0" w:line="240" w:lineRule="auto"/>
      <w:ind/>
    </w:pPr>
    <w:tblPr>
      <w:tblStyleRowBandSize w:val="1"/>
      <w:tblStyleColBandSize w:val="1"/>
      <w:tblInd w:w="0" w:type="dxa"/>
      <w:tblBorders>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cPr>
      <w:tcBorders/>
    </w:tcPr>
    <w:tblStylePr w:type="band1Horz">
      <w:rPr>
        <w:rFonts w:ascii="Arial" w:hAnsi="Arial"/>
        <w:color w:val="4a4a4a" w:themeColor="text1" w:themeTint="80" w:themeShade="95"/>
        <w:sz w:val="22"/>
      </w:rPr>
      <w:pPr>
        <w:pBdr/>
        <w:spacing/>
        <w:ind/>
      </w:pPr>
      <w:tblPr>
        <w:tblBorders/>
      </w:tblPr>
      <w:tcPr>
        <w:shd w:val="clear" w:color="ffffff" w:themeColor="text1" w:themeTint="0D" w:fill="f2f2f2" w:themeFill="text1" w:themeFillTint="0D"/>
        <w:tcBorders/>
      </w:tcPr>
    </w:tblStylePr>
    <w:tblStylePr w:type="band1Vert">
      <w:pPr>
        <w:pBdr/>
        <w:spacing/>
        <w:ind/>
      </w:pPr>
      <w:tblPr>
        <w:tblBorders/>
      </w:tblPr>
      <w:tcPr>
        <w:shd w:val="clear" w:color="ffffff" w:themeColor="text1" w:themeTint="0D" w:fill="f2f2f2" w:themeFill="text1" w:themeFillTint="0D"/>
        <w:tcBorders/>
      </w:tcPr>
    </w:tblStylePr>
    <w:tblStylePr w:type="band2Horz">
      <w:rPr>
        <w:rFonts w:ascii="Arial" w:hAnsi="Arial"/>
        <w:color w:val="4a4a4a"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4a4a4a" w:themeColor="text1" w:themeTint="80"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b/>
        <w:color w:val="4a4a4a" w:themeColor="text1" w:themeTint="80"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pPr>
        <w:pBdr/>
        <w:spacing/>
        <w:ind/>
      </w:pPr>
      <w:tblPr>
        <w:tblBorders/>
      </w:tbl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b/>
        <w:color w:val="4a4a4a" w:themeColor="text1" w:themeTint="80" w:themeShade="95"/>
        <w:sz w:val="22"/>
      </w:rPr>
      <w:pPr>
        <w:pBdr/>
        <w:spacing/>
        <w:ind/>
      </w:pPr>
      <w:tblPr>
        <w:tblBorders/>
      </w:tbl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51">
    <w:name w:val="Grid Table 7 Colorful - Accent 1"/>
    <w:basedOn w:val="853"/>
    <w:uiPriority w:val="99"/>
    <w:pPr>
      <w:pBdr/>
      <w:spacing w:after="0" w:line="240" w:lineRule="auto"/>
      <w:ind/>
    </w:pPr>
    <w:tblPr>
      <w:tblStyleRowBandSize w:val="1"/>
      <w:tblStyleColBandSize w:val="1"/>
      <w:tblInd w:w="0" w:type="dxa"/>
      <w:tblBorders>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cPr>
      <w:tcBorders/>
    </w:tcPr>
    <w:tblStylePr w:type="band1Horz">
      <w:rPr>
        <w:rFonts w:ascii="Arial" w:hAnsi="Arial"/>
        <w:color w:val="3e6da5" w:themeColor="accent1" w:themeTint="80" w:themeShade="95"/>
        <w:sz w:val="22"/>
      </w:rPr>
      <w:pPr>
        <w:pBdr/>
        <w:spacing/>
        <w:ind/>
      </w:pPr>
      <w:tblPr>
        <w:tblBorders/>
      </w:tblPr>
      <w:tcPr>
        <w:shd w:val="clear" w:color="ffffff" w:themeColor="accent1" w:themeTint="34" w:fill="dbe5f2" w:themeFill="accent1" w:themeFillTint="34"/>
        <w:tcBorders/>
      </w:tcPr>
    </w:tblStylePr>
    <w:tblStylePr w:type="band1Vert">
      <w:pPr>
        <w:pBdr/>
        <w:spacing/>
        <w:ind/>
      </w:pPr>
      <w:tblPr>
        <w:tblBorders/>
      </w:tblPr>
      <w:tcPr>
        <w:shd w:val="clear" w:color="ffffff" w:themeColor="accent1" w:themeTint="34" w:fill="dbe5f2" w:themeFill="accent1" w:themeFillTint="34"/>
        <w:tcBorders/>
      </w:tcPr>
    </w:tblStylePr>
    <w:tblStylePr w:type="band2Horz">
      <w:rPr>
        <w:rFonts w:ascii="Arial" w:hAnsi="Arial"/>
        <w:color w:val="3e6da5" w:themeColor="accen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3e6da5" w:themeColor="accent1" w:themeTint="80"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1" w:themeTint="80" w:sz="4" w:space="0"/>
        </w:tcBorders>
      </w:tcPr>
    </w:tblStylePr>
    <w:tblStylePr w:type="firstRow">
      <w:rPr>
        <w:rFonts w:ascii="Arial" w:hAnsi="Arial"/>
        <w:b/>
        <w:color w:val="3e6da5" w:themeColor="accent1" w:themeTint="80"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1" w:themeTint="80" w:sz="4" w:space="0"/>
          <w:right w:val="none" w:color="000000" w:sz="4" w:space="0"/>
        </w:tcBorders>
      </w:tcPr>
    </w:tblStylePr>
    <w:tblStylePr w:type="lastCol">
      <w:rPr>
        <w:rFonts w:ascii="Arial" w:hAnsi="Arial"/>
        <w:i/>
        <w:color w:val="3e6da5" w:themeColor="accent1" w:themeTint="80" w:themeShade="95"/>
        <w:sz w:val="22"/>
      </w:rPr>
      <w:pPr>
        <w:pBdr/>
        <w:spacing/>
        <w:ind/>
      </w:pPr>
      <w:tblPr>
        <w:tblBorders/>
      </w:tblPr>
      <w:tcPr>
        <w:shd w:val="clear" w:color="ffffff"/>
        <w:tcBorders>
          <w:top w:val="none" w:color="000000" w:sz="4" w:space="0"/>
          <w:left w:val="single" w:color="000000" w:themeColor="accent1" w:themeTint="80" w:sz="4" w:space="0"/>
          <w:bottom w:val="none" w:color="000000" w:sz="4" w:space="0"/>
          <w:right w:val="none" w:color="000000" w:sz="4" w:space="0"/>
        </w:tcBorders>
      </w:tcPr>
    </w:tblStylePr>
    <w:tblStylePr w:type="lastRow">
      <w:rPr>
        <w:rFonts w:ascii="Arial" w:hAnsi="Arial"/>
        <w:b/>
        <w:color w:val="3e6da5" w:themeColor="accent1" w:themeTint="80" w:themeShade="95"/>
        <w:sz w:val="22"/>
      </w:rPr>
      <w:pPr>
        <w:pBdr/>
        <w:spacing/>
        <w:ind/>
      </w:pPr>
      <w:tblPr>
        <w:tblBorders/>
      </w:tblPr>
      <w:tcPr>
        <w:shd w:val="clear" w:color="ffffff" w:themeColor="light1" w:fill="ffffff" w:themeFill="light1"/>
        <w:tcBorders>
          <w:top w:val="single" w:color="000000" w:themeColor="accent1" w:themeTint="8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52">
    <w:name w:val="Grid Table 7 Colorful - Accent 2"/>
    <w:basedOn w:val="853"/>
    <w:uiPriority w:val="99"/>
    <w:pPr>
      <w:pBdr/>
      <w:spacing w:after="0" w:line="240" w:lineRule="auto"/>
      <w:ind/>
    </w:pPr>
    <w:tblPr>
      <w:tblStyleRowBandSize w:val="1"/>
      <w:tblStyleColBandSize w:val="1"/>
      <w:tblInd w:w="0" w:type="dxa"/>
      <w:tblBorders>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9f3a38" w:themeColor="accent2" w:themeTint="97" w:themeShade="95"/>
        <w:sz w:val="22"/>
      </w:rPr>
      <w:pPr>
        <w:pBdr/>
        <w:spacing/>
        <w:ind/>
      </w:pPr>
      <w:tblPr>
        <w:tblBorders/>
      </w:tblPr>
      <w:tcPr>
        <w:shd w:val="clear" w:color="ffffff" w:themeColor="accent2" w:themeTint="32" w:fill="f3dddc" w:themeFill="accent2" w:themeFillTint="32"/>
        <w:tcBorders/>
      </w:tcPr>
    </w:tblStylePr>
    <w:tblStylePr w:type="band1Vert">
      <w:pPr>
        <w:pBdr/>
        <w:spacing/>
        <w:ind/>
      </w:pPr>
      <w:tblPr>
        <w:tblBorders/>
      </w:tblPr>
      <w:tcPr>
        <w:shd w:val="clear" w:color="ffffff" w:themeColor="accent2" w:themeTint="32" w:fill="f3dddc" w:themeFill="accent2" w:themeFillTint="32"/>
        <w:tcBorders/>
      </w:tcPr>
    </w:tblStylePr>
    <w:tblStylePr w:type="band2Horz">
      <w:rPr>
        <w:rFonts w:ascii="Arial" w:hAnsi="Arial"/>
        <w:color w:val="9f3a38"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9f3a38" w:themeColor="accent2" w:themeTint="97"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b/>
        <w:color w:val="9f3a38" w:themeColor="accent2" w:themeTint="97"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9f3a38" w:themeColor="accent2" w:themeTint="97" w:themeShade="95"/>
        <w:sz w:val="22"/>
      </w:rPr>
      <w:pPr>
        <w:pBdr/>
        <w:spacing/>
        <w:ind/>
      </w:pPr>
      <w:tblPr>
        <w:tblBorders/>
      </w:tbl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b/>
        <w:color w:val="9f3a38" w:themeColor="accent2" w:themeTint="97" w:themeShade="95"/>
        <w:sz w:val="22"/>
      </w:rPr>
      <w:pPr>
        <w:pBdr/>
        <w:spacing/>
        <w:ind/>
      </w:pPr>
      <w:tblPr>
        <w:tblBorders/>
      </w:tbl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53">
    <w:name w:val="Grid Table 7 Colorful - Accent 3"/>
    <w:basedOn w:val="853"/>
    <w:uiPriority w:val="99"/>
    <w:pPr>
      <w:pBdr/>
      <w:spacing w:after="0" w:line="240" w:lineRule="auto"/>
      <w:ind/>
    </w:pPr>
    <w:tblPr>
      <w:tblStyleRowBandSize w:val="1"/>
      <w:tblStyleColBandSize w:val="1"/>
      <w:tblInd w:w="0" w:type="dxa"/>
      <w:tblBorders>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5c732f" w:themeColor="accent3" w:themeTint="FE" w:themeShade="95"/>
        <w:sz w:val="22"/>
      </w:rPr>
      <w:pPr>
        <w:pBdr/>
        <w:spacing/>
        <w:ind/>
      </w:pPr>
      <w:tblPr>
        <w:tblBorders/>
      </w:tblPr>
      <w:tcPr>
        <w:shd w:val="clear" w:color="ffffff" w:themeColor="accent3" w:themeTint="34" w:fill="ebf1dd" w:themeFill="accent3" w:themeFillTint="34"/>
        <w:tcBorders/>
      </w:tcPr>
    </w:tblStylePr>
    <w:tblStylePr w:type="band1Vert">
      <w:pPr>
        <w:pBdr/>
        <w:spacing/>
        <w:ind/>
      </w:pPr>
      <w:tblPr>
        <w:tblBorders/>
      </w:tblPr>
      <w:tcPr>
        <w:shd w:val="clear" w:color="ffffff" w:themeColor="accent3" w:themeTint="34" w:fill="ebf1dd" w:themeFill="accent3" w:themeFillTint="34"/>
        <w:tcBorders/>
      </w:tcPr>
    </w:tblStylePr>
    <w:tblStylePr w:type="band2Horz">
      <w:rPr>
        <w:rFonts w:ascii="Arial" w:hAnsi="Arial"/>
        <w:color w:val="5c732f" w:themeColor="accent3" w:themeTint="FE"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5c732f" w:themeColor="accent3" w:themeTint="FE"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3" w:themeTint="FE" w:sz="4" w:space="0"/>
        </w:tcBorders>
      </w:tcPr>
    </w:tblStylePr>
    <w:tblStylePr w:type="firstRow">
      <w:rPr>
        <w:rFonts w:ascii="Arial" w:hAnsi="Arial"/>
        <w:b/>
        <w:color w:val="5c732f" w:themeColor="accent3" w:themeTint="FE"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3" w:themeTint="FE" w:sz="4" w:space="0"/>
          <w:right w:val="none" w:color="000000" w:sz="4" w:space="0"/>
        </w:tcBorders>
      </w:tcPr>
    </w:tblStylePr>
    <w:tblStylePr w:type="lastCol">
      <w:rPr>
        <w:rFonts w:ascii="Arial" w:hAnsi="Arial"/>
        <w:i/>
        <w:color w:val="5c732f" w:themeColor="accent3" w:themeTint="FE" w:themeShade="95"/>
        <w:sz w:val="22"/>
      </w:rPr>
      <w:pPr>
        <w:pBdr/>
        <w:spacing/>
        <w:ind/>
      </w:pPr>
      <w:tblPr>
        <w:tblBorders/>
      </w:tblPr>
      <w:tcPr>
        <w:shd w:val="clear" w:color="ffffff"/>
        <w:tcBorders>
          <w:top w:val="none" w:color="000000" w:sz="4" w:space="0"/>
          <w:left w:val="single" w:color="000000" w:themeColor="accent3" w:themeTint="FE" w:sz="4" w:space="0"/>
          <w:bottom w:val="none" w:color="000000" w:sz="4" w:space="0"/>
          <w:right w:val="none" w:color="000000" w:sz="4" w:space="0"/>
        </w:tcBorders>
      </w:tcPr>
    </w:tblStylePr>
    <w:tblStylePr w:type="lastRow">
      <w:rPr>
        <w:rFonts w:ascii="Arial" w:hAnsi="Arial"/>
        <w:b/>
        <w:color w:val="5c732f" w:themeColor="accent3" w:themeTint="FE" w:themeShade="95"/>
        <w:sz w:val="22"/>
      </w:rPr>
      <w:pPr>
        <w:pBdr/>
        <w:spacing/>
        <w:ind/>
      </w:pPr>
      <w:tblPr>
        <w:tblBorders/>
      </w:tblPr>
      <w:tcPr>
        <w:shd w:val="clear" w:color="ffffff" w:themeColor="light1" w:fill="ffffff" w:themeFill="light1"/>
        <w:tcBorders>
          <w:top w:val="single" w:color="000000" w:themeColor="accent3" w:themeTint="FE"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54">
    <w:name w:val="Grid Table 7 Colorful - Accent 4"/>
    <w:basedOn w:val="853"/>
    <w:uiPriority w:val="99"/>
    <w:pPr>
      <w:pBdr/>
      <w:spacing w:after="0" w:line="240" w:lineRule="auto"/>
      <w:ind/>
    </w:pPr>
    <w:tblPr>
      <w:tblStyleRowBandSize w:val="1"/>
      <w:tblStyleColBandSize w:val="1"/>
      <w:tblInd w:w="0" w:type="dxa"/>
      <w:tblBorders>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664f84" w:themeColor="accent4" w:themeTint="9A" w:themeShade="95"/>
        <w:sz w:val="22"/>
      </w:rPr>
      <w:pPr>
        <w:pBdr/>
        <w:spacing/>
        <w:ind/>
      </w:pPr>
      <w:tblPr>
        <w:tblBorders/>
      </w:tblPr>
      <w:tcPr>
        <w:shd w:val="clear" w:color="ffffff" w:themeColor="accent4" w:themeTint="34" w:fill="e5dfec" w:themeFill="accent4" w:themeFillTint="34"/>
        <w:tcBorders/>
      </w:tcPr>
    </w:tblStylePr>
    <w:tblStylePr w:type="band1Vert">
      <w:pPr>
        <w:pBdr/>
        <w:spacing/>
        <w:ind/>
      </w:pPr>
      <w:tblPr>
        <w:tblBorders/>
      </w:tblPr>
      <w:tcPr>
        <w:shd w:val="clear" w:color="ffffff" w:themeColor="accent4" w:themeTint="34" w:fill="e5dfec" w:themeFill="accent4" w:themeFillTint="34"/>
        <w:tcBorders/>
      </w:tcPr>
    </w:tblStylePr>
    <w:tblStylePr w:type="band2Horz">
      <w:rPr>
        <w:rFonts w:ascii="Arial" w:hAnsi="Arial"/>
        <w:color w:val="664f84"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664f84" w:themeColor="accent4" w:themeTint="9A"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b/>
        <w:color w:val="664f84" w:themeColor="accent4" w:themeTint="9A"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664f84" w:themeColor="accent4" w:themeTint="9A" w:themeShade="95"/>
        <w:sz w:val="22"/>
      </w:rPr>
      <w:pPr>
        <w:pBdr/>
        <w:spacing/>
        <w:ind/>
      </w:pPr>
      <w:tblPr>
        <w:tblBorders/>
      </w:tbl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b/>
        <w:color w:val="664f84" w:themeColor="accent4" w:themeTint="9A" w:themeShade="95"/>
        <w:sz w:val="22"/>
      </w:rPr>
      <w:pPr>
        <w:pBdr/>
        <w:spacing/>
        <w:ind/>
      </w:pPr>
      <w:tblPr>
        <w:tblBorders/>
      </w:tbl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55">
    <w:name w:val="Grid Table 7 Colorful - Accent 5"/>
    <w:basedOn w:val="853"/>
    <w:uiPriority w:val="99"/>
    <w:pPr>
      <w:pBdr/>
      <w:spacing w:after="0" w:line="240" w:lineRule="auto"/>
      <w:ind/>
    </w:pPr>
    <w:tblPr>
      <w:tblStyleRowBandSize w:val="1"/>
      <w:tblStyleColBandSize w:val="1"/>
      <w:tblInd w:w="0" w:type="dxa"/>
      <w:tblBorders>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cPr>
      <w:tcBorders/>
    </w:tcPr>
    <w:tblStylePr w:type="band1Horz">
      <w:rPr>
        <w:rFonts w:ascii="Arial" w:hAnsi="Arial"/>
        <w:color w:val="266879" w:themeColor="accent5" w:themeShade="95"/>
        <w:sz w:val="22"/>
      </w:rPr>
      <w:pPr>
        <w:pBdr/>
        <w:spacing/>
        <w:ind/>
      </w:pPr>
      <w:tblPr>
        <w:tblBorders/>
      </w:tblPr>
      <w:tcPr>
        <w:shd w:val="clear" w:color="ffffff" w:themeColor="accent5" w:themeTint="34" w:fill="daeef3" w:themeFill="accent5" w:themeFillTint="34"/>
        <w:tcBorders/>
      </w:tcPr>
    </w:tblStylePr>
    <w:tblStylePr w:type="band1Vert">
      <w:pPr>
        <w:pBdr/>
        <w:spacing/>
        <w:ind/>
      </w:pPr>
      <w:tblPr>
        <w:tblBorders/>
      </w:tblPr>
      <w:tcPr>
        <w:shd w:val="clear" w:color="ffffff" w:themeColor="accent5" w:themeTint="34" w:fill="daeef3" w:themeFill="accent5" w:themeFillTint="34"/>
        <w:tcBorders/>
      </w:tcPr>
    </w:tblStylePr>
    <w:tblStylePr w:type="band2Horz">
      <w:rPr>
        <w:rFonts w:ascii="Arial" w:hAnsi="Arial"/>
        <w:color w:val="266879"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266879" w:themeColor="accent5"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5" w:themeTint="90" w:sz="4" w:space="0"/>
        </w:tcBorders>
      </w:tcPr>
    </w:tblStylePr>
    <w:tblStylePr w:type="firstRow">
      <w:rPr>
        <w:rFonts w:ascii="Arial" w:hAnsi="Arial"/>
        <w:b/>
        <w:color w:val="266879" w:themeColor="accent5"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5" w:themeTint="90" w:sz="4" w:space="0"/>
          <w:right w:val="none" w:color="000000" w:sz="4" w:space="0"/>
        </w:tcBorders>
      </w:tcPr>
    </w:tblStylePr>
    <w:tblStylePr w:type="lastCol">
      <w:rPr>
        <w:rFonts w:ascii="Arial" w:hAnsi="Arial"/>
        <w:i/>
        <w:color w:val="266879" w:themeColor="accent5" w:themeShade="95"/>
        <w:sz w:val="22"/>
      </w:rPr>
      <w:pPr>
        <w:pBdr/>
        <w:spacing/>
        <w:ind/>
      </w:pPr>
      <w:tblPr>
        <w:tblBorders/>
      </w:tblPr>
      <w:tcPr>
        <w:shd w:val="clear" w:color="ffffff"/>
        <w:tcBorders>
          <w:top w:val="none" w:color="000000" w:sz="4" w:space="0"/>
          <w:left w:val="single" w:color="000000" w:themeColor="accent5" w:themeTint="90" w:sz="4" w:space="0"/>
          <w:bottom w:val="none" w:color="000000" w:sz="4" w:space="0"/>
          <w:right w:val="none" w:color="000000" w:sz="4" w:space="0"/>
        </w:tcBorders>
      </w:tcPr>
    </w:tblStylePr>
    <w:tblStylePr w:type="lastRow">
      <w:rPr>
        <w:rFonts w:ascii="Arial" w:hAnsi="Arial"/>
        <w:b/>
        <w:color w:val="266879" w:themeColor="accent5" w:themeShade="95"/>
        <w:sz w:val="22"/>
      </w:rPr>
      <w:pPr>
        <w:pBdr/>
        <w:spacing/>
        <w:ind/>
      </w:pPr>
      <w:tblPr>
        <w:tblBorders/>
      </w:tblPr>
      <w:tcPr>
        <w:shd w:val="clear" w:color="ffffff" w:themeColor="light1" w:fill="ffffff" w:themeFill="light1"/>
        <w:tcBorders>
          <w:top w:val="single" w:color="000000" w:themeColor="accent5" w:themeTint="9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56">
    <w:name w:val="Grid Table 7 Colorful - Accent 6"/>
    <w:basedOn w:val="853"/>
    <w:uiPriority w:val="99"/>
    <w:pPr>
      <w:pBdr/>
      <w:spacing w:after="0" w:line="240" w:lineRule="auto"/>
      <w:ind/>
    </w:pPr>
    <w:tblPr>
      <w:tblStyleRowBandSize w:val="1"/>
      <w:tblStyleColBandSize w:val="1"/>
      <w:tblInd w:w="0" w:type="dxa"/>
      <w:tblBorders>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cPr>
      <w:tcBorders/>
    </w:tcPr>
    <w:tblStylePr w:type="band1Horz">
      <w:rPr>
        <w:rFonts w:ascii="Arial" w:hAnsi="Arial"/>
        <w:color w:val="b25408" w:themeColor="accent6" w:themeShade="95"/>
        <w:sz w:val="22"/>
      </w:rPr>
      <w:pPr>
        <w:pBdr/>
        <w:spacing/>
        <w:ind/>
      </w:pPr>
      <w:tblPr>
        <w:tblBorders/>
      </w:tblPr>
      <w:tcPr>
        <w:shd w:val="clear" w:color="ffffff" w:themeColor="accent6" w:themeTint="34" w:fill="fdead9" w:themeFill="accent6" w:themeFillTint="34"/>
        <w:tcBorders/>
      </w:tcPr>
    </w:tblStylePr>
    <w:tblStylePr w:type="band1Vert">
      <w:pPr>
        <w:pBdr/>
        <w:spacing/>
        <w:ind/>
      </w:pPr>
      <w:tblPr>
        <w:tblBorders/>
      </w:tblPr>
      <w:tcPr>
        <w:shd w:val="clear" w:color="ffffff" w:themeColor="accent6" w:themeTint="34" w:fill="fdead9" w:themeFill="accent6" w:themeFillTint="34"/>
        <w:tcBorders/>
      </w:tcPr>
    </w:tblStylePr>
    <w:tblStylePr w:type="band2Horz">
      <w:rPr>
        <w:rFonts w:ascii="Arial" w:hAnsi="Arial"/>
        <w:color w:val="b25408" w:themeColor="accent6"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b25408" w:themeColor="accent6"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6" w:themeTint="90" w:sz="4" w:space="0"/>
        </w:tcBorders>
      </w:tcPr>
    </w:tblStylePr>
    <w:tblStylePr w:type="firstRow">
      <w:rPr>
        <w:rFonts w:ascii="Arial" w:hAnsi="Arial"/>
        <w:b/>
        <w:color w:val="b25408" w:themeColor="accent6"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6" w:themeTint="90" w:sz="4" w:space="0"/>
          <w:right w:val="none" w:color="000000" w:sz="4" w:space="0"/>
        </w:tcBorders>
      </w:tcPr>
    </w:tblStylePr>
    <w:tblStylePr w:type="lastCol">
      <w:rPr>
        <w:rFonts w:ascii="Arial" w:hAnsi="Arial"/>
        <w:i/>
        <w:color w:val="b25408" w:themeColor="accent6" w:themeShade="95"/>
        <w:sz w:val="22"/>
      </w:rPr>
      <w:pPr>
        <w:pBdr/>
        <w:spacing/>
        <w:ind/>
      </w:pPr>
      <w:tblPr>
        <w:tblBorders/>
      </w:tblPr>
      <w:tcPr>
        <w:shd w:val="clear" w:color="ffffff"/>
        <w:tcBorders>
          <w:top w:val="none" w:color="000000" w:sz="4" w:space="0"/>
          <w:left w:val="single" w:color="000000" w:themeColor="accent6" w:themeTint="90" w:sz="4" w:space="0"/>
          <w:bottom w:val="none" w:color="000000" w:sz="4" w:space="0"/>
          <w:right w:val="none" w:color="000000" w:sz="4" w:space="0"/>
        </w:tcBorders>
      </w:tcPr>
    </w:tblStylePr>
    <w:tblStylePr w:type="lastRow">
      <w:rPr>
        <w:rFonts w:ascii="Arial" w:hAnsi="Arial"/>
        <w:b/>
        <w:color w:val="b25408" w:themeColor="accent6" w:themeShade="95"/>
        <w:sz w:val="22"/>
      </w:rPr>
      <w:pPr>
        <w:pBdr/>
        <w:spacing/>
        <w:ind/>
      </w:pPr>
      <w:tblPr>
        <w:tblBorders/>
      </w:tblPr>
      <w:tcPr>
        <w:shd w:val="clear" w:color="ffffff" w:themeColor="light1" w:fill="ffffff" w:themeFill="light1"/>
        <w:tcBorders>
          <w:top w:val="single" w:color="000000" w:themeColor="accent6" w:themeTint="9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57">
    <w:name w:val="List Table 1 Light"/>
    <w:basedOn w:val="853"/>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text1" w:themeTint="40" w:fill="bfbfbf" w:themeFill="text1" w:themeFillTint="40"/>
        <w:tcBorders/>
      </w:tcPr>
    </w:tblStylePr>
    <w:tblStylePr w:type="band1Vert">
      <w:pPr>
        <w:pBdr/>
        <w:spacing/>
        <w:ind/>
      </w:pPr>
      <w:tblPr>
        <w:tblBorders/>
      </w:tblPr>
      <w:tcPr>
        <w:shd w:val="clear" w:color="fffff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text1"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tex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58">
    <w:name w:val="List Table 1 Light - Accent 1"/>
    <w:basedOn w:val="853"/>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1" w:themeTint="40" w:fill="d3dfee" w:themeFill="accent1" w:themeFillTint="40"/>
        <w:tcBorders/>
      </w:tcPr>
    </w:tblStylePr>
    <w:tblStylePr w:type="band1Vert">
      <w:pPr>
        <w:pBdr/>
        <w:spacing/>
        <w:ind/>
      </w:pPr>
      <w:tblPr>
        <w:tblBorders/>
      </w:tblPr>
      <w:tcPr>
        <w:shd w:val="clear" w:color="ffffff" w:themeColor="accent1" w:themeTint="40" w:fill="d3dfee"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1"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59">
    <w:name w:val="List Table 1 Light - Accent 2"/>
    <w:basedOn w:val="853"/>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2" w:themeTint="40" w:fill="efd3d2" w:themeFill="accent2" w:themeFillTint="40"/>
        <w:tcBorders/>
      </w:tcPr>
    </w:tblStylePr>
    <w:tblStylePr w:type="band1Vert">
      <w:pPr>
        <w:pBdr/>
        <w:spacing/>
        <w:ind/>
      </w:pPr>
      <w:tblPr>
        <w:tblBorders/>
      </w:tblPr>
      <w:tcPr>
        <w:shd w:val="clear" w:color="ffffff" w:themeColor="accent2" w:themeTint="40" w:fill="efd3d2"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2"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2"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0">
    <w:name w:val="List Table 1 Light - Accent 3"/>
    <w:basedOn w:val="853"/>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3" w:themeTint="40" w:fill="e6eed5" w:themeFill="accent3" w:themeFillTint="40"/>
        <w:tcBorders/>
      </w:tcPr>
    </w:tblStylePr>
    <w:tblStylePr w:type="band1Vert">
      <w:pPr>
        <w:pBdr/>
        <w:spacing/>
        <w:ind/>
      </w:pPr>
      <w:tblPr>
        <w:tblBorders/>
      </w:tblPr>
      <w:tcPr>
        <w:shd w:val="clear" w:color="ffffff" w:themeColor="accent3" w:themeTint="40" w:fill="e6eed5"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3"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3"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1">
    <w:name w:val="List Table 1 Light - Accent 4"/>
    <w:basedOn w:val="853"/>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4" w:themeTint="40" w:fill="dfd8e8" w:themeFill="accent4" w:themeFillTint="40"/>
        <w:tcBorders/>
      </w:tcPr>
    </w:tblStylePr>
    <w:tblStylePr w:type="band1Vert">
      <w:pPr>
        <w:pBdr/>
        <w:spacing/>
        <w:ind/>
      </w:pPr>
      <w:tblPr>
        <w:tblBorders/>
      </w:tblPr>
      <w:tcPr>
        <w:shd w:val="clear" w:color="ffffff" w:themeColor="accent4" w:themeTint="40" w:fill="dfd8e8"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4"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4"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2">
    <w:name w:val="List Table 1 Light - Accent 5"/>
    <w:basedOn w:val="853"/>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5" w:themeTint="40" w:fill="d2eaf1" w:themeFill="accent5" w:themeFillTint="40"/>
        <w:tcBorders/>
      </w:tcPr>
    </w:tblStylePr>
    <w:tblStylePr w:type="band1Vert">
      <w:pPr>
        <w:pBdr/>
        <w:spacing/>
        <w:ind/>
      </w:pPr>
      <w:tblPr>
        <w:tblBorders/>
      </w:tblPr>
      <w:tcPr>
        <w:shd w:val="clear" w:color="ffffff" w:themeColor="accent5" w:themeTint="40" w:fill="d2eaf1"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5"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3">
    <w:name w:val="List Table 1 Light - Accent 6"/>
    <w:basedOn w:val="853"/>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6" w:themeTint="40" w:fill="fde5d1" w:themeFill="accent6" w:themeFillTint="40"/>
        <w:tcBorders/>
      </w:tcPr>
    </w:tblStylePr>
    <w:tblStylePr w:type="band1Vert">
      <w:pPr>
        <w:pBdr/>
        <w:spacing/>
        <w:ind/>
      </w:pPr>
      <w:tblPr>
        <w:tblBorders/>
      </w:tblPr>
      <w:tcPr>
        <w:shd w:val="clear" w:color="ffffff" w:themeColor="accent6" w:themeTint="40" w:fill="fde5d1"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6"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4">
    <w:name w:val="List Table 2"/>
    <w:basedOn w:val="853"/>
    <w:uiPriority w:val="99"/>
    <w:pPr>
      <w:pBdr/>
      <w:spacing w:after="0" w:line="240" w:lineRule="auto"/>
      <w:ind/>
    </w:pPr>
    <w:tblPr>
      <w:tblStyleRowBandSize w:val="1"/>
      <w:tblStyleColBandSize w:val="1"/>
      <w:tblInd w:w="0" w:type="dxa"/>
      <w:tblBorders>
        <w:top w:val="single" w:color="000000" w:themeColor="text1" w:themeTint="90" w:sz="4" w:space="0"/>
        <w:bottom w:val="single" w:color="000000" w:themeColor="text1" w:themeTint="90" w:sz="4" w:space="0"/>
        <w:insideH w:val="single" w:color="000000" w:themeColor="text1" w:themeTint="90" w:sz="4" w:space="0"/>
      </w:tblBorders>
    </w:tblPr>
    <w:tcPr>
      <w:tcBorders/>
    </w:tcPr>
    <w:tblStylePr w:type="band1Horz">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1Vert">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5">
    <w:name w:val="List Table 2 - Accent 1"/>
    <w:basedOn w:val="853"/>
    <w:uiPriority w:val="99"/>
    <w:pPr>
      <w:pBdr/>
      <w:spacing w:after="0" w:line="240" w:lineRule="auto"/>
      <w:ind/>
    </w:pPr>
    <w:tblPr>
      <w:tblStyleRowBandSize w:val="1"/>
      <w:tblStyleColBandSize w:val="1"/>
      <w:tblInd w:w="0" w:type="dxa"/>
      <w:tblBorders>
        <w:top w:val="single" w:color="000000" w:themeColor="accent1" w:themeTint="90" w:sz="4" w:space="0"/>
        <w:bottom w:val="single" w:color="000000" w:themeColor="accent1" w:themeTint="90" w:sz="4" w:space="0"/>
        <w:insideH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40" w:fill="d3dfee" w:themeFill="accent1" w:themeFillTint="40"/>
        <w:tcBorders/>
      </w:tcPr>
    </w:tblStylePr>
    <w:tblStylePr w:type="band1Vert">
      <w:rPr>
        <w:rFonts w:ascii="Arial" w:hAnsi="Arial"/>
        <w:color w:val="404040"/>
        <w:sz w:val="22"/>
      </w:rPr>
      <w:pPr>
        <w:pBdr/>
        <w:spacing/>
        <w:ind/>
      </w:pPr>
      <w:tblPr>
        <w:tblBorders/>
      </w:tblPr>
      <w:tcPr>
        <w:shd w:val="clear" w:color="ffffff" w:themeColor="accent1" w:themeTint="40" w:fill="d3dfee"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6">
    <w:name w:val="List Table 2 - Accent 2"/>
    <w:basedOn w:val="853"/>
    <w:uiPriority w:val="99"/>
    <w:pPr>
      <w:pBdr/>
      <w:spacing w:after="0" w:line="240" w:lineRule="auto"/>
      <w:ind/>
    </w:pPr>
    <w:tblPr>
      <w:tblStyleRowBandSize w:val="1"/>
      <w:tblStyleColBandSize w:val="1"/>
      <w:tblInd w:w="0" w:type="dxa"/>
      <w:tblBorders>
        <w:top w:val="single" w:color="000000" w:themeColor="accent2" w:themeTint="90" w:sz="4" w:space="0"/>
        <w:bottom w:val="single" w:color="000000" w:themeColor="accent2" w:themeTint="90" w:sz="4" w:space="0"/>
        <w:insideH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40" w:fill="efd3d2" w:themeFill="accent2" w:themeFillTint="40"/>
        <w:tcBorders/>
      </w:tcPr>
    </w:tblStylePr>
    <w:tblStylePr w:type="band1Vert">
      <w:rPr>
        <w:rFonts w:ascii="Arial" w:hAnsi="Arial"/>
        <w:color w:val="404040"/>
        <w:sz w:val="22"/>
      </w:rPr>
      <w:pPr>
        <w:pBdr/>
        <w:spacing/>
        <w:ind/>
      </w:pPr>
      <w:tblPr>
        <w:tblBorders/>
      </w:tblPr>
      <w:tcPr>
        <w:shd w:val="clear" w:color="ffffff" w:themeColor="accent2" w:themeTint="40" w:fill="efd3d2"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7">
    <w:name w:val="List Table 2 - Accent 3"/>
    <w:basedOn w:val="853"/>
    <w:uiPriority w:val="99"/>
    <w:pPr>
      <w:pBdr/>
      <w:spacing w:after="0" w:line="240" w:lineRule="auto"/>
      <w:ind/>
    </w:pPr>
    <w:tblPr>
      <w:tblStyleRowBandSize w:val="1"/>
      <w:tblStyleColBandSize w:val="1"/>
      <w:tblInd w:w="0" w:type="dxa"/>
      <w:tblBorders>
        <w:top w:val="single" w:color="000000" w:themeColor="accent3" w:themeTint="90" w:sz="4" w:space="0"/>
        <w:bottom w:val="single" w:color="000000" w:themeColor="accent3" w:themeTint="90" w:sz="4" w:space="0"/>
        <w:insideH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40" w:fill="e6eed5" w:themeFill="accent3" w:themeFillTint="40"/>
        <w:tcBorders/>
      </w:tcPr>
    </w:tblStylePr>
    <w:tblStylePr w:type="band1Vert">
      <w:rPr>
        <w:rFonts w:ascii="Arial" w:hAnsi="Arial"/>
        <w:color w:val="404040"/>
        <w:sz w:val="22"/>
      </w:rPr>
      <w:pPr>
        <w:pBdr/>
        <w:spacing/>
        <w:ind/>
      </w:pPr>
      <w:tblPr>
        <w:tblBorders/>
      </w:tblPr>
      <w:tcPr>
        <w:shd w:val="clear" w:color="ffffff" w:themeColor="accent3" w:themeTint="40" w:fill="e6eed5"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8">
    <w:name w:val="List Table 2 - Accent 4"/>
    <w:basedOn w:val="853"/>
    <w:uiPriority w:val="99"/>
    <w:pPr>
      <w:pBdr/>
      <w:spacing w:after="0" w:line="240" w:lineRule="auto"/>
      <w:ind/>
    </w:pPr>
    <w:tblPr>
      <w:tblStyleRowBandSize w:val="1"/>
      <w:tblStyleColBandSize w:val="1"/>
      <w:tblInd w:w="0" w:type="dxa"/>
      <w:tblBorders>
        <w:top w:val="single" w:color="000000" w:themeColor="accent4" w:themeTint="90" w:sz="4" w:space="0"/>
        <w:bottom w:val="single" w:color="000000" w:themeColor="accent4" w:themeTint="90" w:sz="4" w:space="0"/>
        <w:insideH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40" w:fill="dfd8e8" w:themeFill="accent4" w:themeFillTint="40"/>
        <w:tcBorders/>
      </w:tcPr>
    </w:tblStylePr>
    <w:tblStylePr w:type="band1Vert">
      <w:rPr>
        <w:rFonts w:ascii="Arial" w:hAnsi="Arial"/>
        <w:color w:val="404040"/>
        <w:sz w:val="22"/>
      </w:rPr>
      <w:pPr>
        <w:pBdr/>
        <w:spacing/>
        <w:ind/>
      </w:pPr>
      <w:tblPr>
        <w:tblBorders/>
      </w:tblPr>
      <w:tcPr>
        <w:shd w:val="clear" w:color="ffffff" w:themeColor="accent4" w:themeTint="40" w:fill="dfd8e8"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9">
    <w:name w:val="List Table 2 - Accent 5"/>
    <w:basedOn w:val="853"/>
    <w:uiPriority w:val="99"/>
    <w:pPr>
      <w:pBdr/>
      <w:spacing w:after="0" w:line="240" w:lineRule="auto"/>
      <w:ind/>
    </w:pPr>
    <w:tblPr>
      <w:tblStyleRowBandSize w:val="1"/>
      <w:tblStyleColBandSize w:val="1"/>
      <w:tblInd w:w="0" w:type="dxa"/>
      <w:tblBorders>
        <w:top w:val="single" w:color="000000" w:themeColor="accent5" w:themeTint="90" w:sz="4" w:space="0"/>
        <w:bottom w:val="single" w:color="000000" w:themeColor="accent5" w:themeTint="90" w:sz="4" w:space="0"/>
        <w:insideH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40" w:fill="d2eaf1" w:themeFill="accent5" w:themeFillTint="40"/>
        <w:tcBorders/>
      </w:tcPr>
    </w:tblStylePr>
    <w:tblStylePr w:type="band1Vert">
      <w:rPr>
        <w:rFonts w:ascii="Arial" w:hAnsi="Arial"/>
        <w:color w:val="404040"/>
        <w:sz w:val="22"/>
      </w:rPr>
      <w:pPr>
        <w:pBdr/>
        <w:spacing/>
        <w:ind/>
      </w:pPr>
      <w:tblPr>
        <w:tblBorders/>
      </w:tblPr>
      <w:tcPr>
        <w:shd w:val="clear" w:color="ffffff" w:themeColor="accent5" w:themeTint="40" w:fill="d2eaf1"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0">
    <w:name w:val="List Table 2 - Accent 6"/>
    <w:basedOn w:val="853"/>
    <w:uiPriority w:val="99"/>
    <w:pPr>
      <w:pBdr/>
      <w:spacing w:after="0" w:line="240" w:lineRule="auto"/>
      <w:ind/>
    </w:pPr>
    <w:tblPr>
      <w:tblStyleRowBandSize w:val="1"/>
      <w:tblStyleColBandSize w:val="1"/>
      <w:tblInd w:w="0" w:type="dxa"/>
      <w:tblBorders>
        <w:top w:val="single" w:color="000000" w:themeColor="accent6" w:themeTint="90" w:sz="4" w:space="0"/>
        <w:bottom w:val="single" w:color="000000" w:themeColor="accent6" w:themeTint="90" w:sz="4" w:space="0"/>
        <w:insideH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40" w:fill="fde5d1" w:themeFill="accent6" w:themeFillTint="40"/>
        <w:tcBorders/>
      </w:tcPr>
    </w:tblStylePr>
    <w:tblStylePr w:type="band1Vert">
      <w:rPr>
        <w:rFonts w:ascii="Arial" w:hAnsi="Arial"/>
        <w:color w:val="404040"/>
        <w:sz w:val="22"/>
      </w:rPr>
      <w:pPr>
        <w:pBdr/>
        <w:spacing/>
        <w:ind/>
      </w:pPr>
      <w:tblPr>
        <w:tblBorders/>
      </w:tblPr>
      <w:tcPr>
        <w:shd w:val="clear" w:color="ffffff" w:themeColor="accent6" w:themeTint="40" w:fill="fde5d1"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1">
    <w:name w:val="List Table 3"/>
    <w:basedOn w:val="853"/>
    <w:uiPriority w:val="99"/>
    <w:pPr>
      <w:pBdr/>
      <w:spacing w:after="0" w:line="240" w:lineRule="auto"/>
      <w:ind/>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tblBorders>
    </w:tblPr>
    <w:tcPr>
      <w:tcBorders/>
    </w:tcPr>
    <w:tblStylePr w:type="band1Horz">
      <w:rPr>
        <w:rFonts w:ascii="Arial" w:hAnsi="Arial"/>
        <w:color w:val="404040"/>
        <w:sz w:val="22"/>
      </w:rPr>
      <w:pPr>
        <w:pBdr/>
        <w:spacing/>
        <w:ind/>
      </w:pPr>
      <w:tblPr>
        <w:tblBorders/>
      </w:tblPr>
      <w:tcPr>
        <w:tcBorders>
          <w:top w:val="single" w:color="000000" w:themeColor="text1" w:sz="4" w:space="0"/>
          <w:bottom w:val="single" w:color="000000" w:themeColor="text1" w:sz="4" w:space="0"/>
        </w:tcBorders>
      </w:tcPr>
    </w:tblStylePr>
    <w:tblStylePr w:type="band1Vert">
      <w:rPr>
        <w:rFonts w:ascii="Arial" w:hAnsi="Arial"/>
        <w:color w:val="404040"/>
        <w:sz w:val="22"/>
      </w:rPr>
      <w:pPr>
        <w:pBdr/>
        <w:spacing/>
        <w:ind/>
      </w:pPr>
      <w:tblPr>
        <w:tblBorders/>
      </w:tblPr>
      <w:tcPr>
        <w:tcBorders>
          <w:left w:val="single" w:color="000000" w:themeColor="text1" w:sz="4" w:space="0"/>
          <w:right w:val="single" w:color="000000" w:themeColor="text1"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text1" w:fill="000000" w:themeFill="tex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2">
    <w:name w:val="List Table 3 - Accent 1"/>
    <w:basedOn w:val="853"/>
    <w:uiPriority w:val="99"/>
    <w:pPr>
      <w:pBdr/>
      <w:spacing w:after="0" w:line="240" w:lineRule="auto"/>
      <w:ind/>
    </w:pPr>
    <w:tblPr>
      <w:tblStyleRowBandSize w:val="1"/>
      <w:tblStyleColBandSize w:val="1"/>
      <w:tblInd w:w="0" w:type="dxa"/>
      <w:tblBorders>
        <w:top w:val="single" w:color="000000" w:themeColor="accent1" w:sz="4" w:space="0"/>
        <w:left w:val="single" w:color="000000" w:themeColor="accent1" w:sz="4" w:space="0"/>
        <w:bottom w:val="single" w:color="000000" w:themeColor="accent1" w:sz="4" w:space="0"/>
        <w:right w:val="single" w:color="000000" w:themeColor="accent1" w:sz="4" w:space="0"/>
      </w:tblBorders>
    </w:tblPr>
    <w:tcPr>
      <w:tcBorders/>
    </w:tcPr>
    <w:tblStylePr w:type="band1Horz">
      <w:rPr>
        <w:rFonts w:ascii="Arial" w:hAnsi="Arial"/>
        <w:color w:val="404040"/>
        <w:sz w:val="22"/>
      </w:rPr>
      <w:pPr>
        <w:pBdr/>
        <w:spacing/>
        <w:ind/>
      </w:pPr>
      <w:tblPr>
        <w:tblBorders/>
      </w:tblPr>
      <w:tcPr>
        <w:tcBorders>
          <w:top w:val="single" w:color="000000" w:themeColor="accent1" w:sz="4" w:space="0"/>
          <w:bottom w:val="single" w:color="000000" w:themeColor="accent1" w:sz="4" w:space="0"/>
        </w:tcBorders>
      </w:tcPr>
    </w:tblStylePr>
    <w:tblStylePr w:type="band1Vert">
      <w:rPr>
        <w:rFonts w:ascii="Arial" w:hAnsi="Arial"/>
        <w:color w:val="404040"/>
        <w:sz w:val="22"/>
      </w:rPr>
      <w:pPr>
        <w:pBdr/>
        <w:spacing/>
        <w:ind/>
      </w:pPr>
      <w:tblPr>
        <w:tblBorders/>
      </w:tblPr>
      <w:tcPr>
        <w:tcBorders>
          <w:left w:val="single" w:color="000000" w:themeColor="accent1" w:sz="4" w:space="0"/>
          <w:right w:val="single" w:color="000000" w:themeColor="accent1"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fill="4f81bd" w:themeFill="accen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3">
    <w:name w:val="List Table 3 - Accent 2"/>
    <w:basedOn w:val="853"/>
    <w:uiPriority w:val="99"/>
    <w:pPr>
      <w:pBdr/>
      <w:spacing w:after="0" w:line="240" w:lineRule="auto"/>
      <w:ind/>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97" w:sz="4" w:space="0"/>
          <w:bottom w:val="single" w:color="000000" w:themeColor="accent2" w:themeTint="97" w:sz="4" w:space="0"/>
        </w:tcBorders>
      </w:tcPr>
    </w:tblStylePr>
    <w:tblStylePr w:type="band1Vert">
      <w:rPr>
        <w:rFonts w:ascii="Arial" w:hAnsi="Arial"/>
        <w:color w:val="404040"/>
        <w:sz w:val="22"/>
      </w:rPr>
      <w:pPr>
        <w:pBdr/>
        <w:spacing/>
        <w:ind/>
      </w:pPr>
      <w:tblPr>
        <w:tblBorders/>
      </w:tblPr>
      <w:tcPr>
        <w:tcBorders>
          <w:left w:val="single" w:color="000000" w:themeColor="accent2" w:themeTint="97" w:sz="4" w:space="0"/>
          <w:right w:val="single" w:color="000000" w:themeColor="accent2" w:themeTint="97"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themeTint="97" w:fill="da9796" w:themeFill="accent2" w:themeFillTint="97"/>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4">
    <w:name w:val="List Table 3 - Accent 3"/>
    <w:basedOn w:val="853"/>
    <w:uiPriority w:val="99"/>
    <w:pPr>
      <w:pBdr/>
      <w:spacing w:after="0" w:line="240" w:lineRule="auto"/>
      <w:ind/>
    </w:pPr>
    <w:tblPr>
      <w:tblStyleRowBandSize w:val="1"/>
      <w:tblStyleColBandSize w:val="1"/>
      <w:tblInd w:w="0" w:type="dxa"/>
      <w:tblBorders>
        <w:top w:val="single" w:color="000000" w:themeColor="accent3" w:themeTint="98" w:sz="4" w:space="0"/>
        <w:left w:val="single" w:color="000000" w:themeColor="accent3" w:themeTint="98" w:sz="4" w:space="0"/>
        <w:bottom w:val="single" w:color="000000" w:themeColor="accent3" w:themeTint="98" w:sz="4" w:space="0"/>
        <w:right w:val="single" w:color="000000" w:themeColor="accent3" w:themeTint="98"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98" w:sz="4" w:space="0"/>
          <w:bottom w:val="single" w:color="000000" w:themeColor="accent3" w:themeTint="98" w:sz="4" w:space="0"/>
        </w:tcBorders>
      </w:tcPr>
    </w:tblStylePr>
    <w:tblStylePr w:type="band1Vert">
      <w:rPr>
        <w:rFonts w:ascii="Arial" w:hAnsi="Arial"/>
        <w:color w:val="404040"/>
        <w:sz w:val="22"/>
      </w:rPr>
      <w:pPr>
        <w:pBdr/>
        <w:spacing/>
        <w:ind/>
      </w:pPr>
      <w:tblPr>
        <w:tblBorders/>
      </w:tblPr>
      <w:tcPr>
        <w:tcBorders>
          <w:left w:val="single" w:color="000000" w:themeColor="accent3" w:themeTint="98" w:sz="4" w:space="0"/>
          <w:right w:val="single" w:color="000000" w:themeColor="accent3" w:themeTint="98"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themeTint="98" w:fill="c3d69c" w:themeFill="accent3" w:themeFillTint="98"/>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5">
    <w:name w:val="List Table 3 - Accent 4"/>
    <w:basedOn w:val="853"/>
    <w:uiPriority w:val="99"/>
    <w:pPr>
      <w:pBdr/>
      <w:spacing w:after="0" w:line="240" w:lineRule="auto"/>
      <w:ind/>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9A" w:sz="4" w:space="0"/>
          <w:bottom w:val="single" w:color="000000" w:themeColor="accent4" w:themeTint="9A" w:sz="4" w:space="0"/>
        </w:tcBorders>
      </w:tcPr>
    </w:tblStylePr>
    <w:tblStylePr w:type="band1Vert">
      <w:rPr>
        <w:rFonts w:ascii="Arial" w:hAnsi="Arial"/>
        <w:color w:val="404040"/>
        <w:sz w:val="22"/>
      </w:rPr>
      <w:pPr>
        <w:pBdr/>
        <w:spacing/>
        <w:ind/>
      </w:pPr>
      <w:tblPr>
        <w:tblBorders/>
      </w:tblPr>
      <w:tcPr>
        <w:tcBorders>
          <w:left w:val="single" w:color="000000" w:themeColor="accent4" w:themeTint="9A" w:sz="4" w:space="0"/>
          <w:right w:val="single" w:color="000000" w:themeColor="accent4" w:themeTint="9A"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themeTint="9A" w:fill="b2a1c7" w:themeFill="accent4" w:themeFillTint="9A"/>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6">
    <w:name w:val="List Table 3 - Accent 5"/>
    <w:basedOn w:val="853"/>
    <w:uiPriority w:val="99"/>
    <w:pPr>
      <w:pBdr/>
      <w:spacing w:after="0" w:line="240" w:lineRule="auto"/>
      <w:ind/>
    </w:pPr>
    <w:tblPr>
      <w:tblStyleRowBandSize w:val="1"/>
      <w:tblStyleColBandSize w:val="1"/>
      <w:tblInd w:w="0" w:type="dxa"/>
      <w:tblBorders>
        <w:top w:val="single" w:color="000000" w:themeColor="accent5" w:themeTint="9A" w:sz="4" w:space="0"/>
        <w:left w:val="single" w:color="000000" w:themeColor="accent5" w:themeTint="9A" w:sz="4" w:space="0"/>
        <w:bottom w:val="single" w:color="000000" w:themeColor="accent5" w:themeTint="9A" w:sz="4" w:space="0"/>
        <w:right w:val="single" w:color="000000" w:themeColor="accent5" w:themeTint="9A"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9A" w:sz="4" w:space="0"/>
          <w:bottom w:val="single" w:color="000000" w:themeColor="accent5" w:themeTint="9A" w:sz="4" w:space="0"/>
        </w:tcBorders>
      </w:tcPr>
    </w:tblStylePr>
    <w:tblStylePr w:type="band1Vert">
      <w:rPr>
        <w:rFonts w:ascii="Arial" w:hAnsi="Arial"/>
        <w:color w:val="404040"/>
        <w:sz w:val="22"/>
      </w:rPr>
      <w:pPr>
        <w:pBdr/>
        <w:spacing/>
        <w:ind/>
      </w:pPr>
      <w:tblPr>
        <w:tblBorders/>
      </w:tblPr>
      <w:tcPr>
        <w:tcBorders>
          <w:left w:val="single" w:color="000000" w:themeColor="accent5" w:themeTint="9A" w:sz="4" w:space="0"/>
          <w:right w:val="single" w:color="000000" w:themeColor="accent5" w:themeTint="9A"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themeTint="9A" w:fill="92cddd" w:themeFill="accent5" w:themeFillTint="9A"/>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7">
    <w:name w:val="List Table 3 - Accent 6"/>
    <w:basedOn w:val="853"/>
    <w:uiPriority w:val="99"/>
    <w:pPr>
      <w:pBdr/>
      <w:spacing w:after="0" w:line="240" w:lineRule="auto"/>
      <w:ind/>
    </w:pPr>
    <w:tblPr>
      <w:tblStyleRowBandSize w:val="1"/>
      <w:tblStyleColBandSize w:val="1"/>
      <w:tblInd w:w="0" w:type="dxa"/>
      <w:tblBorders>
        <w:top w:val="single" w:color="000000" w:themeColor="accent6" w:themeTint="98" w:sz="4" w:space="0"/>
        <w:left w:val="single" w:color="000000" w:themeColor="accent6" w:themeTint="98" w:sz="4" w:space="0"/>
        <w:bottom w:val="single" w:color="000000" w:themeColor="accent6" w:themeTint="98" w:sz="4" w:space="0"/>
        <w:right w:val="single" w:color="000000" w:themeColor="accent6" w:themeTint="98"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98" w:sz="4" w:space="0"/>
          <w:bottom w:val="single" w:color="000000" w:themeColor="accent6" w:themeTint="98" w:sz="4" w:space="0"/>
        </w:tcBorders>
      </w:tcPr>
    </w:tblStylePr>
    <w:tblStylePr w:type="band1Vert">
      <w:rPr>
        <w:rFonts w:ascii="Arial" w:hAnsi="Arial"/>
        <w:color w:val="404040"/>
        <w:sz w:val="22"/>
      </w:rPr>
      <w:pPr>
        <w:pBdr/>
        <w:spacing/>
        <w:ind/>
      </w:pPr>
      <w:tblPr>
        <w:tblBorders/>
      </w:tblPr>
      <w:tcPr>
        <w:tcBorders>
          <w:left w:val="single" w:color="000000" w:themeColor="accent6" w:themeTint="98" w:sz="4" w:space="0"/>
          <w:right w:val="single" w:color="000000" w:themeColor="accent6" w:themeTint="98"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themeTint="98" w:fill="fac091" w:themeFill="accent6" w:themeFillTint="98"/>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8">
    <w:name w:val="List Table 4"/>
    <w:basedOn w:val="853"/>
    <w:uiPriority w:val="99"/>
    <w:pPr>
      <w:pBdr/>
      <w:spacing w:after="0" w:line="240" w:lineRule="auto"/>
      <w:ind/>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cPr>
      <w:tcBorders/>
    </w:tcPr>
    <w:tblStylePr w:type="band1Horz">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1Vert">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text1" w:fill="000000" w:themeFill="tex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9">
    <w:name w:val="List Table 4 - Accent 1"/>
    <w:basedOn w:val="853"/>
    <w:uiPriority w:val="99"/>
    <w:pPr>
      <w:pBdr/>
      <w:spacing w:after="0" w:line="240" w:lineRule="auto"/>
      <w:ind/>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40" w:fill="d3dfee" w:themeFill="accent1" w:themeFillTint="40"/>
        <w:tcBorders/>
      </w:tcPr>
    </w:tblStylePr>
    <w:tblStylePr w:type="band1Vert">
      <w:rPr>
        <w:rFonts w:ascii="Arial" w:hAnsi="Arial"/>
        <w:color w:val="404040"/>
        <w:sz w:val="22"/>
      </w:rPr>
      <w:pPr>
        <w:pBdr/>
        <w:spacing/>
        <w:ind/>
      </w:pPr>
      <w:tblPr>
        <w:tblBorders/>
      </w:tblPr>
      <w:tcPr>
        <w:shd w:val="clear" w:color="ffffff" w:themeColor="accent1" w:themeTint="40" w:fill="d3dfee"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fill="4f81bd" w:themeFill="accen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0">
    <w:name w:val="List Table 4 - Accent 2"/>
    <w:basedOn w:val="853"/>
    <w:uiPriority w:val="99"/>
    <w:pPr>
      <w:pBdr/>
      <w:spacing w:after="0" w:line="240" w:lineRule="auto"/>
      <w:ind/>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40" w:fill="efd3d2" w:themeFill="accent2" w:themeFillTint="40"/>
        <w:tcBorders/>
      </w:tcPr>
    </w:tblStylePr>
    <w:tblStylePr w:type="band1Vert">
      <w:rPr>
        <w:rFonts w:ascii="Arial" w:hAnsi="Arial"/>
        <w:color w:val="404040"/>
        <w:sz w:val="22"/>
      </w:rPr>
      <w:pPr>
        <w:pBdr/>
        <w:spacing/>
        <w:ind/>
      </w:pPr>
      <w:tblPr>
        <w:tblBorders/>
      </w:tblPr>
      <w:tcPr>
        <w:shd w:val="clear" w:color="ffffff" w:themeColor="accent2" w:themeTint="40" w:fill="efd3d2"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fill="c0504d" w:themeFill="accent2"/>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1">
    <w:name w:val="List Table 4 - Accent 3"/>
    <w:basedOn w:val="853"/>
    <w:uiPriority w:val="99"/>
    <w:pPr>
      <w:pBdr/>
      <w:spacing w:after="0" w:line="240" w:lineRule="auto"/>
      <w:ind/>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40" w:fill="e6eed5" w:themeFill="accent3" w:themeFillTint="40"/>
        <w:tcBorders/>
      </w:tcPr>
    </w:tblStylePr>
    <w:tblStylePr w:type="band1Vert">
      <w:rPr>
        <w:rFonts w:ascii="Arial" w:hAnsi="Arial"/>
        <w:color w:val="404040"/>
        <w:sz w:val="22"/>
      </w:rPr>
      <w:pPr>
        <w:pBdr/>
        <w:spacing/>
        <w:ind/>
      </w:pPr>
      <w:tblPr>
        <w:tblBorders/>
      </w:tblPr>
      <w:tcPr>
        <w:shd w:val="clear" w:color="ffffff" w:themeColor="accent3" w:themeTint="40" w:fill="e6eed5"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fill="9bbb59" w:themeFill="accent3"/>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2">
    <w:name w:val="List Table 4 - Accent 4"/>
    <w:basedOn w:val="853"/>
    <w:uiPriority w:val="99"/>
    <w:pPr>
      <w:pBdr/>
      <w:spacing w:after="0" w:line="240" w:lineRule="auto"/>
      <w:ind/>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40" w:fill="dfd8e8" w:themeFill="accent4" w:themeFillTint="40"/>
        <w:tcBorders/>
      </w:tcPr>
    </w:tblStylePr>
    <w:tblStylePr w:type="band1Vert">
      <w:rPr>
        <w:rFonts w:ascii="Arial" w:hAnsi="Arial"/>
        <w:color w:val="404040"/>
        <w:sz w:val="22"/>
      </w:rPr>
      <w:pPr>
        <w:pBdr/>
        <w:spacing/>
        <w:ind/>
      </w:pPr>
      <w:tblPr>
        <w:tblBorders/>
      </w:tblPr>
      <w:tcPr>
        <w:shd w:val="clear" w:color="ffffff" w:themeColor="accent4" w:themeTint="40" w:fill="dfd8e8"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fill="8064a2" w:themeFill="accent4"/>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3">
    <w:name w:val="List Table 4 - Accent 5"/>
    <w:basedOn w:val="853"/>
    <w:uiPriority w:val="99"/>
    <w:pPr>
      <w:pBdr/>
      <w:spacing w:after="0" w:line="240" w:lineRule="auto"/>
      <w:ind/>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40" w:fill="d2eaf1" w:themeFill="accent5" w:themeFillTint="40"/>
        <w:tcBorders/>
      </w:tcPr>
    </w:tblStylePr>
    <w:tblStylePr w:type="band1Vert">
      <w:rPr>
        <w:rFonts w:ascii="Arial" w:hAnsi="Arial"/>
        <w:color w:val="404040"/>
        <w:sz w:val="22"/>
      </w:rPr>
      <w:pPr>
        <w:pBdr/>
        <w:spacing/>
        <w:ind/>
      </w:pPr>
      <w:tblPr>
        <w:tblBorders/>
      </w:tblPr>
      <w:tcPr>
        <w:shd w:val="clear" w:color="ffffff" w:themeColor="accent5" w:themeTint="40" w:fill="d2eaf1"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fill="4bacc6" w:themeFill="accent5"/>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4">
    <w:name w:val="List Table 4 - Accent 6"/>
    <w:basedOn w:val="853"/>
    <w:uiPriority w:val="99"/>
    <w:pPr>
      <w:pBdr/>
      <w:spacing w:after="0" w:line="240" w:lineRule="auto"/>
      <w:ind/>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40" w:fill="fde5d1" w:themeFill="accent6" w:themeFillTint="40"/>
        <w:tcBorders/>
      </w:tcPr>
    </w:tblStylePr>
    <w:tblStylePr w:type="band1Vert">
      <w:rPr>
        <w:rFonts w:ascii="Arial" w:hAnsi="Arial"/>
        <w:color w:val="404040"/>
        <w:sz w:val="22"/>
      </w:rPr>
      <w:pPr>
        <w:pBdr/>
        <w:spacing/>
        <w:ind/>
      </w:pPr>
      <w:tblPr>
        <w:tblBorders/>
      </w:tblPr>
      <w:tcPr>
        <w:shd w:val="clear" w:color="ffffff" w:themeColor="accent6" w:themeTint="40" w:fill="fde5d1"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fill="f79646" w:themeFill="accent6"/>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5">
    <w:name w:val="List Table 5 Dark"/>
    <w:basedOn w:val="853"/>
    <w:uiPriority w:val="99"/>
    <w:pPr>
      <w:pBdr/>
      <w:spacing w:after="0" w:line="240" w:lineRule="auto"/>
      <w:ind/>
    </w:pPr>
    <w:tblPr>
      <w:tblStyleRowBandSize w:val="1"/>
      <w:tblStyleColBandSize w:val="1"/>
      <w:tblInd w:w="0" w:type="dxa"/>
      <w:tblBorders>
        <w:top w:val="single" w:color="000000" w:themeColor="text1" w:themeTint="80" w:sz="32" w:space="0"/>
        <w:left w:val="single" w:color="000000" w:themeColor="text1" w:themeTint="80" w:sz="32" w:space="0"/>
        <w:bottom w:val="single" w:color="000000" w:themeColor="text1" w:themeTint="80" w:sz="32" w:space="0"/>
        <w:right w:val="single" w:color="000000" w:themeColor="text1" w:themeTint="80" w:sz="32" w:space="0"/>
      </w:tblBorders>
      <w:shd w:val="clear" w:color="ffffff" w:themeColor="text1" w:themeTint="80" w:fill="7f7f7f" w:themeFill="text1" w:themeFillTint="80"/>
    </w:tblPr>
    <w:tcPr>
      <w:tcBorders/>
    </w:tcPr>
    <w:tblStylePr w:type="band1Horz">
      <w:pPr>
        <w:pBdr/>
        <w:spacing/>
        <w:ind/>
      </w:pPr>
      <w:tblPr>
        <w:tblBorders/>
      </w:tblPr>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text1" w:themeTint="80" w:fill="7f7f7f" w:themeFill="text1" w:themeFillTint="80"/>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text1" w:themeTint="80"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text1" w:themeTint="80" w:fill="7f7f7f" w:themeFill="text1" w:themeFillTint="80"/>
        <w:tcBorders>
          <w:top w:val="single" w:color="000000" w:themeColor="text1" w:themeTint="80"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text1" w:themeTint="80"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786">
    <w:name w:val="List Table 5 Dark - Accent 1"/>
    <w:basedOn w:val="853"/>
    <w:uiPriority w:val="99"/>
    <w:pPr>
      <w:pBdr/>
      <w:spacing w:after="0" w:line="240" w:lineRule="auto"/>
      <w:ind/>
    </w:pPr>
    <w:tblPr>
      <w:tblStyleRowBandSize w:val="1"/>
      <w:tblStyleColBandSize w:val="1"/>
      <w:tblInd w:w="0" w:type="dxa"/>
      <w:tblBorders>
        <w:top w:val="single" w:color="000000" w:themeColor="accent1" w:sz="32" w:space="0"/>
        <w:left w:val="single" w:color="000000" w:themeColor="accent1" w:sz="32" w:space="0"/>
        <w:bottom w:val="single" w:color="000000" w:themeColor="accent1" w:sz="32" w:space="0"/>
        <w:right w:val="single" w:color="000000" w:themeColor="accent1" w:sz="32" w:space="0"/>
      </w:tblBorders>
      <w:shd w:val="clear" w:color="ffffff" w:themeColor="accent1" w:fill="4f81bd" w:themeFill="accent1"/>
    </w:tblPr>
    <w:tcPr>
      <w:tcBorders/>
    </w:tcPr>
    <w:tblStylePr w:type="band1Horz">
      <w:pPr>
        <w:pBdr/>
        <w:spacing/>
        <w:ind/>
      </w:pPr>
      <w:tblPr>
        <w:tblBorders/>
      </w:tblPr>
      <w:tcPr>
        <w:shd w:val="clear" w:color="ffffff" w:themeColor="accent1" w:fill="4f81bd" w:themeFill="accent1"/>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1" w:fill="4f81bd" w:themeFill="accent1"/>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1" w:fill="4f81bd" w:themeFill="accent1"/>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1"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1" w:fill="4f81bd" w:themeFill="accent1"/>
        <w:tcBorders>
          <w:top w:val="single" w:color="000000" w:themeColor="accent1"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1"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787">
    <w:name w:val="List Table 5 Dark - Accent 2"/>
    <w:basedOn w:val="853"/>
    <w:uiPriority w:val="99"/>
    <w:pPr>
      <w:pBdr/>
      <w:spacing w:after="0" w:line="240" w:lineRule="auto"/>
      <w:ind/>
    </w:pPr>
    <w:tblPr>
      <w:tblStyleRowBandSize w:val="1"/>
      <w:tblStyleColBandSize w:val="1"/>
      <w:tblInd w:w="0" w:type="dxa"/>
      <w:tblBorders>
        <w:top w:val="single" w:color="000000" w:themeColor="accent2" w:themeTint="97" w:sz="32" w:space="0"/>
        <w:left w:val="single" w:color="000000" w:themeColor="accent2" w:themeTint="97" w:sz="32" w:space="0"/>
        <w:bottom w:val="single" w:color="000000" w:themeColor="accent2" w:themeTint="97" w:sz="32" w:space="0"/>
        <w:right w:val="single" w:color="000000" w:themeColor="accent2" w:themeTint="97" w:sz="32" w:space="0"/>
      </w:tblBorders>
      <w:shd w:val="clear" w:color="ffffff" w:themeColor="accent2" w:themeTint="97" w:fill="da9796" w:themeFill="accent2" w:themeFillTint="97"/>
    </w:tblPr>
    <w:tcPr>
      <w:tcBorders/>
    </w:tcPr>
    <w:tblStylePr w:type="band1Horz">
      <w:pPr>
        <w:pBdr/>
        <w:spacing/>
        <w:ind/>
      </w:pPr>
      <w:tblPr>
        <w:tblBorders/>
      </w:tblPr>
      <w:tcPr>
        <w:shd w:val="clear" w:color="ffffff" w:themeColor="accent2" w:themeTint="97" w:fill="da9796" w:themeFill="accent2" w:themeFillTint="97"/>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2" w:themeTint="97" w:fill="da9796" w:themeFill="accent2" w:themeFillTint="97"/>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2" w:themeTint="97" w:fill="da9796" w:themeFill="accent2" w:themeFillTint="97"/>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2" w:themeTint="97"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2" w:themeTint="97" w:fill="da9796" w:themeFill="accent2" w:themeFillTint="97"/>
        <w:tcBorders>
          <w:top w:val="single" w:color="000000" w:themeColor="accent2" w:themeTint="97"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2" w:themeTint="97"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788">
    <w:name w:val="List Table 5 Dark - Accent 3"/>
    <w:basedOn w:val="853"/>
    <w:uiPriority w:val="99"/>
    <w:pPr>
      <w:pBdr/>
      <w:spacing w:after="0" w:line="240" w:lineRule="auto"/>
      <w:ind/>
    </w:pPr>
    <w:tblPr>
      <w:tblStyleRowBandSize w:val="1"/>
      <w:tblStyleColBandSize w:val="1"/>
      <w:tblInd w:w="0" w:type="dxa"/>
      <w:tblBorders>
        <w:top w:val="single" w:color="000000" w:themeColor="accent3" w:themeTint="98" w:sz="32" w:space="0"/>
        <w:left w:val="single" w:color="000000" w:themeColor="accent3" w:themeTint="98" w:sz="32" w:space="0"/>
        <w:bottom w:val="single" w:color="000000" w:themeColor="accent3" w:themeTint="98" w:sz="32" w:space="0"/>
        <w:right w:val="single" w:color="000000" w:themeColor="accent3" w:themeTint="98" w:sz="32" w:space="0"/>
      </w:tblBorders>
      <w:shd w:val="clear" w:color="ffffff" w:themeColor="accent3" w:themeTint="98" w:fill="c3d69c" w:themeFill="accent3" w:themeFillTint="98"/>
    </w:tblPr>
    <w:tcPr>
      <w:tcBorders/>
    </w:tcPr>
    <w:tblStylePr w:type="band1Horz">
      <w:pPr>
        <w:pBdr/>
        <w:spacing/>
        <w:ind/>
      </w:pPr>
      <w:tblPr>
        <w:tblBorders/>
      </w:tblPr>
      <w:tcPr>
        <w:shd w:val="clear" w:color="ffffff" w:themeColor="accent3" w:themeTint="98" w:fill="c3d69c" w:themeFill="accent3" w:themeFillTint="98"/>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3" w:themeTint="98" w:fill="c3d69c" w:themeFill="accent3" w:themeFillTint="98"/>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3" w:themeTint="98" w:fill="c3d69c" w:themeFill="accent3" w:themeFillTint="98"/>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3" w:themeTint="98"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3" w:themeTint="98" w:fill="c3d69c" w:themeFill="accent3" w:themeFillTint="98"/>
        <w:tcBorders>
          <w:top w:val="single" w:color="000000" w:themeColor="accent3" w:themeTint="98"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3" w:themeTint="98"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789">
    <w:name w:val="List Table 5 Dark - Accent 4"/>
    <w:basedOn w:val="853"/>
    <w:uiPriority w:val="99"/>
    <w:pPr>
      <w:pBdr/>
      <w:spacing w:after="0" w:line="240" w:lineRule="auto"/>
      <w:ind/>
    </w:pPr>
    <w:tblPr>
      <w:tblStyleRowBandSize w:val="1"/>
      <w:tblStyleColBandSize w:val="1"/>
      <w:tblInd w:w="0" w:type="dxa"/>
      <w:tblBorders>
        <w:top w:val="single" w:color="000000" w:themeColor="accent4" w:themeTint="9A" w:sz="32" w:space="0"/>
        <w:left w:val="single" w:color="000000" w:themeColor="accent4" w:themeTint="9A" w:sz="32" w:space="0"/>
        <w:bottom w:val="single" w:color="000000" w:themeColor="accent4" w:themeTint="9A" w:sz="32" w:space="0"/>
        <w:right w:val="single" w:color="000000" w:themeColor="accent4" w:themeTint="9A" w:sz="32" w:space="0"/>
      </w:tblBorders>
      <w:shd w:val="clear" w:color="ffffff" w:themeColor="accent4" w:themeTint="9A" w:fill="b2a1c7" w:themeFill="accent4" w:themeFillTint="9A"/>
    </w:tblPr>
    <w:tcPr>
      <w:tcBorders/>
    </w:tcPr>
    <w:tblStylePr w:type="band1Horz">
      <w:pPr>
        <w:pBdr/>
        <w:spacing/>
        <w:ind/>
      </w:pPr>
      <w:tblPr>
        <w:tblBorders/>
      </w:tblPr>
      <w:tcPr>
        <w:shd w:val="clear" w:color="ffffff" w:themeColor="accent4" w:themeTint="9A" w:fill="b2a1c7" w:themeFill="accent4" w:themeFillTint="9A"/>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4" w:themeTint="9A" w:fill="b2a1c7" w:themeFill="accent4" w:themeFillTint="9A"/>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4" w:themeTint="9A" w:fill="b2a1c7" w:themeFill="accent4" w:themeFillTint="9A"/>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4" w:themeTint="9A"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4" w:themeTint="9A" w:fill="b2a1c7" w:themeFill="accent4" w:themeFillTint="9A"/>
        <w:tcBorders>
          <w:top w:val="single" w:color="000000" w:themeColor="accent4" w:themeTint="9A"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4" w:themeTint="9A"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790">
    <w:name w:val="List Table 5 Dark - Accent 5"/>
    <w:basedOn w:val="853"/>
    <w:uiPriority w:val="99"/>
    <w:pPr>
      <w:pBdr/>
      <w:spacing w:after="0" w:line="240" w:lineRule="auto"/>
      <w:ind/>
    </w:pPr>
    <w:tblPr>
      <w:tblStyleRowBandSize w:val="1"/>
      <w:tblStyleColBandSize w:val="1"/>
      <w:tblInd w:w="0" w:type="dxa"/>
      <w:tblBorders>
        <w:top w:val="single" w:color="000000" w:themeColor="accent5" w:themeTint="9A" w:sz="32" w:space="0"/>
        <w:left w:val="single" w:color="000000" w:themeColor="accent5" w:themeTint="9A" w:sz="32" w:space="0"/>
        <w:bottom w:val="single" w:color="000000" w:themeColor="accent5" w:themeTint="9A" w:sz="32" w:space="0"/>
        <w:right w:val="single" w:color="000000" w:themeColor="accent5" w:themeTint="9A" w:sz="32" w:space="0"/>
      </w:tblBorders>
      <w:shd w:val="clear" w:color="ffffff" w:themeColor="accent5" w:themeTint="9A" w:fill="92cddd" w:themeFill="accent5" w:themeFillTint="9A"/>
    </w:tblPr>
    <w:tcPr>
      <w:tcBorders/>
    </w:tcPr>
    <w:tblStylePr w:type="band1Horz">
      <w:pPr>
        <w:pBdr/>
        <w:spacing/>
        <w:ind/>
      </w:pPr>
      <w:tblPr>
        <w:tblBorders/>
      </w:tblPr>
      <w:tcPr>
        <w:shd w:val="clear" w:color="ffffff" w:themeColor="accent5" w:themeTint="9A" w:fill="92cddd" w:themeFill="accent5" w:themeFillTint="9A"/>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5" w:themeTint="9A" w:fill="92cddd" w:themeFill="accent5" w:themeFillTint="9A"/>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5" w:themeTint="9A" w:fill="92cddd" w:themeFill="accent5" w:themeFillTint="9A"/>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5" w:themeTint="9A"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5" w:themeTint="9A" w:fill="92cddd" w:themeFill="accent5" w:themeFillTint="9A"/>
        <w:tcBorders>
          <w:top w:val="single" w:color="000000" w:themeColor="accent5" w:themeTint="9A"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5" w:themeTint="9A"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791">
    <w:name w:val="List Table 5 Dark - Accent 6"/>
    <w:basedOn w:val="853"/>
    <w:uiPriority w:val="99"/>
    <w:pPr>
      <w:pBdr/>
      <w:spacing w:after="0" w:line="240" w:lineRule="auto"/>
      <w:ind/>
    </w:pPr>
    <w:tblPr>
      <w:tblStyleRowBandSize w:val="1"/>
      <w:tblStyleColBandSize w:val="1"/>
      <w:tblInd w:w="0" w:type="dxa"/>
      <w:tblBorders>
        <w:top w:val="single" w:color="000000" w:themeColor="accent6" w:themeTint="98" w:sz="32" w:space="0"/>
        <w:left w:val="single" w:color="000000" w:themeColor="accent6" w:themeTint="98" w:sz="32" w:space="0"/>
        <w:bottom w:val="single" w:color="000000" w:themeColor="accent6" w:themeTint="98" w:sz="32" w:space="0"/>
        <w:right w:val="single" w:color="000000" w:themeColor="accent6" w:themeTint="98" w:sz="32" w:space="0"/>
      </w:tblBorders>
      <w:shd w:val="clear" w:color="ffffff" w:themeColor="accent6" w:themeTint="98" w:fill="fac091" w:themeFill="accent6" w:themeFillTint="98"/>
    </w:tblPr>
    <w:tcPr>
      <w:tcBorders/>
    </w:tcPr>
    <w:tblStylePr w:type="band1Horz">
      <w:pPr>
        <w:pBdr/>
        <w:spacing/>
        <w:ind/>
      </w:pPr>
      <w:tblPr>
        <w:tblBorders/>
      </w:tblPr>
      <w:tcPr>
        <w:shd w:val="clear" w:color="ffffff" w:themeColor="accent6" w:themeTint="98" w:fill="fac091" w:themeFill="accent6" w:themeFillTint="98"/>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6" w:themeTint="98" w:fill="fac091" w:themeFill="accent6" w:themeFillTint="98"/>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6" w:themeTint="98" w:fill="fac091" w:themeFill="accent6" w:themeFillTint="98"/>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6" w:themeTint="98"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6" w:themeTint="98" w:fill="fac091" w:themeFill="accent6" w:themeFillTint="98"/>
        <w:tcBorders>
          <w:top w:val="single" w:color="000000" w:themeColor="accent6" w:themeTint="98"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6" w:themeTint="98"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792">
    <w:name w:val="List Table 6 Colorful"/>
    <w:basedOn w:val="853"/>
    <w:uiPriority w:val="99"/>
    <w:pPr>
      <w:pBdr/>
      <w:spacing w:after="0" w:line="240" w:lineRule="auto"/>
      <w:ind/>
    </w:pPr>
    <w:tblPr>
      <w:tblStyleRowBandSize w:val="1"/>
      <w:tblStyleColBandSize w:val="1"/>
      <w:tblInd w:w="0" w:type="dxa"/>
      <w:tblBorders>
        <w:top w:val="single" w:color="000000" w:themeColor="text1" w:themeTint="80" w:sz="4" w:space="0"/>
        <w:bottom w:val="single" w:color="000000" w:themeColor="text1" w:themeTint="80" w:sz="4" w:space="0"/>
      </w:tblBorders>
    </w:tblPr>
    <w:tcPr>
      <w:tcBorders/>
    </w:tcPr>
    <w:tblStylePr w:type="band1Horz">
      <w:rPr>
        <w:rFonts w:ascii="Arial" w:hAnsi="Arial"/>
        <w:color w:val="404040" w:themeColor="text1"/>
        <w:sz w:val="22"/>
      </w:rPr>
      <w:pPr>
        <w:pBdr/>
        <w:spacing/>
        <w:ind/>
      </w:pPr>
      <w:tblPr>
        <w:tblBorders/>
      </w:tblPr>
      <w:tcPr>
        <w:shd w:val="clear" w:color="ffffff" w:themeColor="text1" w:themeTint="40" w:fill="bfbfbf" w:themeFill="text1" w:themeFillTint="40"/>
        <w:tcBorders/>
      </w:tcPr>
    </w:tblStylePr>
    <w:tblStylePr w:type="band1Vert">
      <w:pPr>
        <w:pBdr/>
        <w:spacing/>
        <w:ind/>
      </w:pPr>
      <w:tblPr>
        <w:tblBorders/>
      </w:tblPr>
      <w:tcPr>
        <w:shd w:val="clear" w:color="ffffff" w:themeColor="text1" w:themeTint="40" w:fill="bfbfbf" w:themeFill="text1" w:themeFillTint="40"/>
        <w:tcBorders/>
      </w:tcPr>
    </w:tblStylePr>
    <w:tblStylePr w:type="band2Horz">
      <w:rPr>
        <w:rFonts w:ascii="Arial" w:hAnsi="Arial"/>
        <w:color w:val="404040" w:themeColor="text1"/>
        <w:sz w:val="22"/>
      </w:rPr>
      <w:pPr>
        <w:pBdr/>
        <w:spacing/>
        <w:ind/>
      </w:pPr>
      <w:tblPr>
        <w:tblBorders/>
      </w:tblPr>
      <w:tcPr>
        <w:tcBorders/>
      </w:tcPr>
    </w:tblStylePr>
    <w:tblStylePr w:type="band2Vert">
      <w:pPr>
        <w:pBdr/>
        <w:spacing/>
        <w:ind/>
      </w:pPr>
      <w:tblPr>
        <w:tblBorders/>
      </w:tblPr>
      <w:tcPr>
        <w:tcBorders/>
      </w:tcPr>
    </w:tblStylePr>
    <w:tblStylePr w:type="firstCol">
      <w:rPr>
        <w:b/>
        <w:color w:val="000000" w:themeColor="text1"/>
      </w:rPr>
      <w:pPr>
        <w:pBdr/>
        <w:spacing/>
        <w:ind/>
      </w:pPr>
      <w:tblPr>
        <w:tblBorders/>
      </w:tblPr>
      <w:tcPr>
        <w:tcBorders/>
      </w:tcPr>
    </w:tblStylePr>
    <w:tblStylePr w:type="firstRow">
      <w:rPr>
        <w:b/>
        <w:color w:val="000000" w:themeColor="text1"/>
      </w:rPr>
      <w:pPr>
        <w:pBdr/>
        <w:spacing/>
        <w:ind/>
      </w:pPr>
      <w:tblPr>
        <w:tblBorders/>
      </w:tblPr>
      <w:tcPr>
        <w:tcBorders>
          <w:bottom w:val="single" w:color="000000" w:themeColor="text1" w:themeTint="80" w:sz="4" w:space="0"/>
        </w:tcBorders>
      </w:tcPr>
    </w:tblStylePr>
    <w:tblStylePr w:type="lastCol">
      <w:rPr>
        <w:b/>
        <w:color w:val="000000" w:themeColor="text1"/>
      </w:rPr>
      <w:pPr>
        <w:pBdr/>
        <w:spacing/>
        <w:ind/>
      </w:pPr>
      <w:tblPr>
        <w:tblBorders/>
      </w:tblPr>
      <w:tcPr>
        <w:tcBorders/>
      </w:tcPr>
    </w:tblStylePr>
    <w:tblStylePr w:type="lastRow">
      <w:rPr>
        <w:b/>
        <w:color w:val="000000" w:themeColor="text1"/>
      </w:rPr>
      <w:pPr>
        <w:pBdr/>
        <w:spacing/>
        <w:ind/>
      </w:pPr>
      <w:tblPr>
        <w:tblBorders/>
      </w:tblPr>
      <w:tcPr>
        <w:tcBorders>
          <w:top w:val="single" w:color="000000" w:themeColor="text1" w:themeTint="8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3">
    <w:name w:val="List Table 6 Colorful - Accent 1"/>
    <w:basedOn w:val="853"/>
    <w:uiPriority w:val="99"/>
    <w:pPr>
      <w:pBdr/>
      <w:spacing w:after="0" w:line="240" w:lineRule="auto"/>
      <w:ind/>
    </w:pPr>
    <w:tblPr>
      <w:tblStyleRowBandSize w:val="1"/>
      <w:tblStyleColBandSize w:val="1"/>
      <w:tblInd w:w="0" w:type="dxa"/>
      <w:tblBorders>
        <w:top w:val="single" w:color="000000" w:themeColor="accent1" w:sz="4" w:space="0"/>
        <w:bottom w:val="single" w:color="000000" w:themeColor="accent1" w:sz="4" w:space="0"/>
      </w:tblBorders>
    </w:tblPr>
    <w:tcPr>
      <w:tcBorders/>
    </w:tcPr>
    <w:tblStylePr w:type="band1Horz">
      <w:rPr>
        <w:rFonts w:ascii="Arial" w:hAnsi="Arial"/>
        <w:color w:val="404040" w:themeColor="accent1" w:themeShade="95"/>
        <w:sz w:val="22"/>
      </w:rPr>
      <w:pPr>
        <w:pBdr/>
        <w:spacing/>
        <w:ind/>
      </w:pPr>
      <w:tblPr>
        <w:tblBorders/>
      </w:tblPr>
      <w:tcPr>
        <w:shd w:val="clear" w:color="ffffff" w:themeColor="accent1" w:themeTint="40" w:fill="d3dfee" w:themeFill="accent1" w:themeFillTint="40"/>
        <w:tcBorders/>
      </w:tcPr>
    </w:tblStylePr>
    <w:tblStylePr w:type="band1Vert">
      <w:pPr>
        <w:pBdr/>
        <w:spacing/>
        <w:ind/>
      </w:pPr>
      <w:tblPr>
        <w:tblBorders/>
      </w:tblPr>
      <w:tcPr>
        <w:shd w:val="clear" w:color="ffffff" w:themeColor="accent1" w:themeTint="40" w:fill="d3dfee" w:themeFill="accent1" w:themeFillTint="40"/>
        <w:tcBorders/>
      </w:tcPr>
    </w:tblStylePr>
    <w:tblStylePr w:type="band2Horz">
      <w:rPr>
        <w:rFonts w:ascii="Arial" w:hAnsi="Arial"/>
        <w:color w:val="404040" w:themeColor="accent1"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b4b72" w:themeColor="accent1" w:themeShade="95"/>
      </w:rPr>
      <w:pPr>
        <w:pBdr/>
        <w:spacing/>
        <w:ind/>
      </w:pPr>
      <w:tblPr>
        <w:tblBorders/>
      </w:tblPr>
      <w:tcPr>
        <w:tcBorders/>
      </w:tcPr>
    </w:tblStylePr>
    <w:tblStylePr w:type="firstRow">
      <w:rPr>
        <w:b/>
        <w:color w:val="2b4b72" w:themeColor="accent1" w:themeShade="95"/>
      </w:rPr>
      <w:pPr>
        <w:pBdr/>
        <w:spacing/>
        <w:ind/>
      </w:pPr>
      <w:tblPr>
        <w:tblBorders/>
      </w:tblPr>
      <w:tcPr>
        <w:tcBorders>
          <w:bottom w:val="single" w:color="000000" w:themeColor="accent1" w:sz="4" w:space="0"/>
        </w:tcBorders>
      </w:tcPr>
    </w:tblStylePr>
    <w:tblStylePr w:type="lastCol">
      <w:rPr>
        <w:b/>
        <w:color w:val="2b4b72" w:themeColor="accent1" w:themeShade="95"/>
      </w:rPr>
      <w:pPr>
        <w:pBdr/>
        <w:spacing/>
        <w:ind/>
      </w:pPr>
      <w:tblPr>
        <w:tblBorders/>
      </w:tblPr>
      <w:tcPr>
        <w:tcBorders/>
      </w:tcPr>
    </w:tblStylePr>
    <w:tblStylePr w:type="lastRow">
      <w:rPr>
        <w:b/>
        <w:color w:val="2b4b72" w:themeColor="accent1" w:themeShade="95"/>
      </w:rPr>
      <w:pPr>
        <w:pBdr/>
        <w:spacing/>
        <w:ind/>
      </w:pPr>
      <w:tblPr>
        <w:tblBorders/>
      </w:tblPr>
      <w:tcPr>
        <w:tcBorders>
          <w:top w:val="single" w:color="000000" w:themeColor="accen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4">
    <w:name w:val="List Table 6 Colorful - Accent 2"/>
    <w:basedOn w:val="853"/>
    <w:uiPriority w:val="99"/>
    <w:pPr>
      <w:pBdr/>
      <w:spacing w:after="0" w:line="240" w:lineRule="auto"/>
      <w:ind/>
    </w:pPr>
    <w:tblPr>
      <w:tblStyleRowBandSize w:val="1"/>
      <w:tblStyleColBandSize w:val="1"/>
      <w:tblInd w:w="0" w:type="dxa"/>
      <w:tblBorders>
        <w:top w:val="single" w:color="000000" w:themeColor="accent2" w:themeTint="97" w:sz="4" w:space="0"/>
        <w:bottom w:val="single" w:color="000000" w:themeColor="accent2" w:themeTint="97" w:sz="4" w:space="0"/>
      </w:tblBorders>
    </w:tblPr>
    <w:tcPr>
      <w:tcBorders/>
    </w:tcPr>
    <w:tblStylePr w:type="band1Horz">
      <w:rPr>
        <w:rFonts w:ascii="Arial" w:hAnsi="Arial"/>
        <w:color w:val="404040" w:themeColor="accent2" w:themeTint="97" w:themeShade="95"/>
        <w:sz w:val="22"/>
      </w:rPr>
      <w:pPr>
        <w:pBdr/>
        <w:spacing/>
        <w:ind/>
      </w:pPr>
      <w:tblPr>
        <w:tblBorders/>
      </w:tblPr>
      <w:tcPr>
        <w:shd w:val="clear" w:color="ffffff" w:themeColor="accent2" w:themeTint="40" w:fill="efd3d2" w:themeFill="accent2" w:themeFillTint="40"/>
        <w:tcBorders/>
      </w:tcPr>
    </w:tblStylePr>
    <w:tblStylePr w:type="band1Vert">
      <w:pPr>
        <w:pBdr/>
        <w:spacing/>
        <w:ind/>
      </w:pPr>
      <w:tblPr>
        <w:tblBorders/>
      </w:tblPr>
      <w:tcPr>
        <w:shd w:val="clear" w:color="ffffff" w:themeColor="accent2" w:themeTint="40" w:fill="efd3d2" w:themeFill="accent2" w:themeFillTint="40"/>
        <w:tcBorders/>
      </w:tcPr>
    </w:tblStylePr>
    <w:tblStylePr w:type="band2Horz">
      <w:rPr>
        <w:rFonts w:ascii="Arial" w:hAnsi="Arial"/>
        <w:color w:val="404040"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9f3a38" w:themeColor="accent2" w:themeTint="97" w:themeShade="95"/>
      </w:rPr>
      <w:pPr>
        <w:pBdr/>
        <w:spacing/>
        <w:ind/>
      </w:pPr>
      <w:tblPr>
        <w:tblBorders/>
      </w:tblPr>
      <w:tcPr>
        <w:tcBorders/>
      </w:tcPr>
    </w:tblStylePr>
    <w:tblStylePr w:type="firstRow">
      <w:rPr>
        <w:b/>
        <w:color w:val="9f3a38" w:themeColor="accent2" w:themeTint="97" w:themeShade="95"/>
      </w:rPr>
      <w:pPr>
        <w:pBdr/>
        <w:spacing/>
        <w:ind/>
      </w:pPr>
      <w:tblPr>
        <w:tblBorders/>
      </w:tblPr>
      <w:tcPr>
        <w:tcBorders>
          <w:bottom w:val="single" w:color="000000" w:themeColor="accent2" w:themeTint="97" w:sz="4" w:space="0"/>
        </w:tcBorders>
      </w:tcPr>
    </w:tblStylePr>
    <w:tblStylePr w:type="lastCol">
      <w:rPr>
        <w:b/>
        <w:color w:val="9f3a38" w:themeColor="accent2" w:themeTint="97" w:themeShade="95"/>
      </w:rPr>
      <w:pPr>
        <w:pBdr/>
        <w:spacing/>
        <w:ind/>
      </w:pPr>
      <w:tblPr>
        <w:tblBorders/>
      </w:tblPr>
      <w:tcPr>
        <w:tcBorders/>
      </w:tcPr>
    </w:tblStylePr>
    <w:tblStylePr w:type="lastRow">
      <w:rPr>
        <w:b/>
        <w:color w:val="9f3a38" w:themeColor="accent2" w:themeTint="97" w:themeShade="95"/>
      </w:rPr>
      <w:pPr>
        <w:pBdr/>
        <w:spacing/>
        <w:ind/>
      </w:pPr>
      <w:tblPr>
        <w:tblBorders/>
      </w:tblPr>
      <w:tcPr>
        <w:tcBorders>
          <w:top w:val="single" w:color="000000" w:themeColor="accent2" w:themeTint="97"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5">
    <w:name w:val="List Table 6 Colorful - Accent 3"/>
    <w:basedOn w:val="853"/>
    <w:uiPriority w:val="99"/>
    <w:pPr>
      <w:pBdr/>
      <w:spacing w:after="0" w:line="240" w:lineRule="auto"/>
      <w:ind/>
    </w:pPr>
    <w:tblPr>
      <w:tblStyleRowBandSize w:val="1"/>
      <w:tblStyleColBandSize w:val="1"/>
      <w:tblInd w:w="0" w:type="dxa"/>
      <w:tblBorders>
        <w:top w:val="single" w:color="000000" w:themeColor="accent3" w:themeTint="98" w:sz="4" w:space="0"/>
        <w:bottom w:val="single" w:color="000000" w:themeColor="accent3" w:themeTint="98" w:sz="4" w:space="0"/>
      </w:tblBorders>
    </w:tblPr>
    <w:tcPr>
      <w:tcBorders/>
    </w:tcPr>
    <w:tblStylePr w:type="band1Horz">
      <w:rPr>
        <w:rFonts w:ascii="Arial" w:hAnsi="Arial"/>
        <w:color w:val="404040" w:themeColor="accent3" w:themeTint="98" w:themeShade="95"/>
        <w:sz w:val="22"/>
      </w:rPr>
      <w:pPr>
        <w:pBdr/>
        <w:spacing/>
        <w:ind/>
      </w:pPr>
      <w:tblPr>
        <w:tblBorders/>
      </w:tblPr>
      <w:tcPr>
        <w:shd w:val="clear" w:color="ffffff" w:themeColor="accent3" w:themeTint="40" w:fill="e6eed5" w:themeFill="accent3" w:themeFillTint="40"/>
        <w:tcBorders/>
      </w:tcPr>
    </w:tblStylePr>
    <w:tblStylePr w:type="band1Vert">
      <w:pPr>
        <w:pBdr/>
        <w:spacing/>
        <w:ind/>
      </w:pPr>
      <w:tblPr>
        <w:tblBorders/>
      </w:tblPr>
      <w:tcPr>
        <w:shd w:val="clear" w:color="ffffff" w:themeColor="accent3" w:themeTint="40" w:fill="e6eed5" w:themeFill="accent3" w:themeFillTint="40"/>
        <w:tcBorders/>
      </w:tcPr>
    </w:tblStylePr>
    <w:tblStylePr w:type="band2Horz">
      <w:rPr>
        <w:rFonts w:ascii="Arial" w:hAnsi="Arial"/>
        <w:color w:val="404040" w:themeColor="accent3"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7c993f" w:themeColor="accent3" w:themeTint="98" w:themeShade="95"/>
      </w:rPr>
      <w:pPr>
        <w:pBdr/>
        <w:spacing/>
        <w:ind/>
      </w:pPr>
      <w:tblPr>
        <w:tblBorders/>
      </w:tblPr>
      <w:tcPr>
        <w:tcBorders/>
      </w:tcPr>
    </w:tblStylePr>
    <w:tblStylePr w:type="firstRow">
      <w:rPr>
        <w:b/>
        <w:color w:val="7c993f" w:themeColor="accent3" w:themeTint="98" w:themeShade="95"/>
      </w:rPr>
      <w:pPr>
        <w:pBdr/>
        <w:spacing/>
        <w:ind/>
      </w:pPr>
      <w:tblPr>
        <w:tblBorders/>
      </w:tblPr>
      <w:tcPr>
        <w:tcBorders>
          <w:bottom w:val="single" w:color="000000" w:themeColor="accent3" w:themeTint="98" w:sz="4" w:space="0"/>
        </w:tcBorders>
      </w:tcPr>
    </w:tblStylePr>
    <w:tblStylePr w:type="lastCol">
      <w:rPr>
        <w:b/>
        <w:color w:val="7c993f" w:themeColor="accent3" w:themeTint="98" w:themeShade="95"/>
      </w:rPr>
      <w:pPr>
        <w:pBdr/>
        <w:spacing/>
        <w:ind/>
      </w:pPr>
      <w:tblPr>
        <w:tblBorders/>
      </w:tblPr>
      <w:tcPr>
        <w:tcBorders/>
      </w:tcPr>
    </w:tblStylePr>
    <w:tblStylePr w:type="lastRow">
      <w:rPr>
        <w:b/>
        <w:color w:val="7c993f" w:themeColor="accent3" w:themeTint="98" w:themeShade="95"/>
      </w:rPr>
      <w:pPr>
        <w:pBdr/>
        <w:spacing/>
        <w:ind/>
      </w:pPr>
      <w:tblPr>
        <w:tblBorders/>
      </w:tblPr>
      <w:tcPr>
        <w:tcBorders>
          <w:top w:val="single" w:color="000000" w:themeColor="accent3" w:themeTint="98"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6">
    <w:name w:val="List Table 6 Colorful - Accent 4"/>
    <w:basedOn w:val="853"/>
    <w:uiPriority w:val="99"/>
    <w:pPr>
      <w:pBdr/>
      <w:spacing w:after="0" w:line="240" w:lineRule="auto"/>
      <w:ind/>
    </w:pPr>
    <w:tblPr>
      <w:tblStyleRowBandSize w:val="1"/>
      <w:tblStyleColBandSize w:val="1"/>
      <w:tblInd w:w="0" w:type="dxa"/>
      <w:tblBorders>
        <w:top w:val="single" w:color="000000" w:themeColor="accent4" w:themeTint="9A" w:sz="4" w:space="0"/>
        <w:bottom w:val="single" w:color="000000" w:themeColor="accent4" w:themeTint="9A" w:sz="4" w:space="0"/>
      </w:tblBorders>
    </w:tblPr>
    <w:tcPr>
      <w:tcBorders/>
    </w:tcPr>
    <w:tblStylePr w:type="band1Horz">
      <w:rPr>
        <w:rFonts w:ascii="Arial" w:hAnsi="Arial"/>
        <w:color w:val="404040" w:themeColor="accent4" w:themeTint="9A" w:themeShade="95"/>
        <w:sz w:val="22"/>
      </w:rPr>
      <w:pPr>
        <w:pBdr/>
        <w:spacing/>
        <w:ind/>
      </w:pPr>
      <w:tblPr>
        <w:tblBorders/>
      </w:tblPr>
      <w:tcPr>
        <w:shd w:val="clear" w:color="ffffff" w:themeColor="accent4" w:themeTint="40" w:fill="dfd8e8" w:themeFill="accent4" w:themeFillTint="40"/>
        <w:tcBorders/>
      </w:tcPr>
    </w:tblStylePr>
    <w:tblStylePr w:type="band1Vert">
      <w:pPr>
        <w:pBdr/>
        <w:spacing/>
        <w:ind/>
      </w:pPr>
      <w:tblPr>
        <w:tblBorders/>
      </w:tblPr>
      <w:tcPr>
        <w:shd w:val="clear" w:color="ffffff" w:themeColor="accent4" w:themeTint="40" w:fill="dfd8e8" w:themeFill="accent4" w:themeFillTint="40"/>
        <w:tcBorders/>
      </w:tcPr>
    </w:tblStylePr>
    <w:tblStylePr w:type="band2Horz">
      <w:rPr>
        <w:rFonts w:ascii="Arial" w:hAnsi="Arial"/>
        <w:color w:val="40404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664f84" w:themeColor="accent4" w:themeTint="9A" w:themeShade="95"/>
      </w:rPr>
      <w:pPr>
        <w:pBdr/>
        <w:spacing/>
        <w:ind/>
      </w:pPr>
      <w:tblPr>
        <w:tblBorders/>
      </w:tblPr>
      <w:tcPr>
        <w:tcBorders/>
      </w:tcPr>
    </w:tblStylePr>
    <w:tblStylePr w:type="firstRow">
      <w:rPr>
        <w:b/>
        <w:color w:val="664f84" w:themeColor="accent4" w:themeTint="9A" w:themeShade="95"/>
      </w:rPr>
      <w:pPr>
        <w:pBdr/>
        <w:spacing/>
        <w:ind/>
      </w:pPr>
      <w:tblPr>
        <w:tblBorders/>
      </w:tblPr>
      <w:tcPr>
        <w:tcBorders>
          <w:bottom w:val="single" w:color="000000" w:themeColor="accent4" w:themeTint="9A" w:sz="4" w:space="0"/>
        </w:tcBorders>
      </w:tcPr>
    </w:tblStylePr>
    <w:tblStylePr w:type="lastCol">
      <w:rPr>
        <w:b/>
        <w:color w:val="664f84" w:themeColor="accent4" w:themeTint="9A" w:themeShade="95"/>
      </w:rPr>
      <w:pPr>
        <w:pBdr/>
        <w:spacing/>
        <w:ind/>
      </w:pPr>
      <w:tblPr>
        <w:tblBorders/>
      </w:tblPr>
      <w:tcPr>
        <w:tcBorders/>
      </w:tcPr>
    </w:tblStylePr>
    <w:tblStylePr w:type="lastRow">
      <w:rPr>
        <w:b/>
        <w:color w:val="664f84" w:themeColor="accent4" w:themeTint="9A" w:themeShade="95"/>
      </w:rPr>
      <w:pPr>
        <w:pBdr/>
        <w:spacing/>
        <w:ind/>
      </w:pPr>
      <w:tblPr>
        <w:tblBorders/>
      </w:tblPr>
      <w:tcPr>
        <w:tcBorders>
          <w:top w:val="single" w:color="000000" w:themeColor="accent4"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7">
    <w:name w:val="List Table 6 Colorful - Accent 5"/>
    <w:basedOn w:val="853"/>
    <w:uiPriority w:val="99"/>
    <w:pPr>
      <w:pBdr/>
      <w:spacing w:after="0" w:line="240" w:lineRule="auto"/>
      <w:ind/>
    </w:pPr>
    <w:tblPr>
      <w:tblStyleRowBandSize w:val="1"/>
      <w:tblStyleColBandSize w:val="1"/>
      <w:tblInd w:w="0" w:type="dxa"/>
      <w:tblBorders>
        <w:top w:val="single" w:color="000000" w:themeColor="accent5" w:themeTint="9A" w:sz="4" w:space="0"/>
        <w:bottom w:val="single" w:color="000000" w:themeColor="accent5" w:themeTint="9A" w:sz="4" w:space="0"/>
      </w:tblBorders>
    </w:tblPr>
    <w:tcPr>
      <w:tcBorders/>
    </w:tcPr>
    <w:tblStylePr w:type="band1Horz">
      <w:rPr>
        <w:rFonts w:ascii="Arial" w:hAnsi="Arial"/>
        <w:color w:val="404040" w:themeColor="accent5" w:themeTint="9A" w:themeShade="95"/>
        <w:sz w:val="22"/>
      </w:rPr>
      <w:pPr>
        <w:pBdr/>
        <w:spacing/>
        <w:ind/>
      </w:pPr>
      <w:tblPr>
        <w:tblBorders/>
      </w:tblPr>
      <w:tcPr>
        <w:shd w:val="clear" w:color="ffffff" w:themeColor="accent5" w:themeTint="40" w:fill="d2eaf1" w:themeFill="accent5" w:themeFillTint="40"/>
        <w:tcBorders/>
      </w:tcPr>
    </w:tblStylePr>
    <w:tblStylePr w:type="band1Vert">
      <w:pPr>
        <w:pBdr/>
        <w:spacing/>
        <w:ind/>
      </w:pPr>
      <w:tblPr>
        <w:tblBorders/>
      </w:tblPr>
      <w:tcPr>
        <w:shd w:val="clear" w:color="ffffff" w:themeColor="accent5" w:themeTint="40" w:fill="d2eaf1" w:themeFill="accent5" w:themeFillTint="40"/>
        <w:tcBorders/>
      </w:tcPr>
    </w:tblStylePr>
    <w:tblStylePr w:type="band2Horz">
      <w:rPr>
        <w:rFonts w:ascii="Arial" w:hAnsi="Arial"/>
        <w:color w:val="404040" w:themeColor="accent5"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338ba3" w:themeColor="accent5" w:themeTint="9A" w:themeShade="95"/>
      </w:rPr>
      <w:pPr>
        <w:pBdr/>
        <w:spacing/>
        <w:ind/>
      </w:pPr>
      <w:tblPr>
        <w:tblBorders/>
      </w:tblPr>
      <w:tcPr>
        <w:tcBorders/>
      </w:tcPr>
    </w:tblStylePr>
    <w:tblStylePr w:type="firstRow">
      <w:rPr>
        <w:b/>
        <w:color w:val="338ba3" w:themeColor="accent5" w:themeTint="9A" w:themeShade="95"/>
      </w:rPr>
      <w:pPr>
        <w:pBdr/>
        <w:spacing/>
        <w:ind/>
      </w:pPr>
      <w:tblPr>
        <w:tblBorders/>
      </w:tblPr>
      <w:tcPr>
        <w:tcBorders>
          <w:bottom w:val="single" w:color="000000" w:themeColor="accent5" w:themeTint="9A" w:sz="4" w:space="0"/>
        </w:tcBorders>
      </w:tcPr>
    </w:tblStylePr>
    <w:tblStylePr w:type="lastCol">
      <w:rPr>
        <w:b/>
        <w:color w:val="338ba3" w:themeColor="accent5" w:themeTint="9A" w:themeShade="95"/>
      </w:rPr>
      <w:pPr>
        <w:pBdr/>
        <w:spacing/>
        <w:ind/>
      </w:pPr>
      <w:tblPr>
        <w:tblBorders/>
      </w:tblPr>
      <w:tcPr>
        <w:tcBorders/>
      </w:tcPr>
    </w:tblStylePr>
    <w:tblStylePr w:type="lastRow">
      <w:rPr>
        <w:b/>
        <w:color w:val="338ba3" w:themeColor="accent5" w:themeTint="9A" w:themeShade="95"/>
      </w:rPr>
      <w:pPr>
        <w:pBdr/>
        <w:spacing/>
        <w:ind/>
      </w:pPr>
      <w:tblPr>
        <w:tblBorders/>
      </w:tblPr>
      <w:tcPr>
        <w:tcBorders>
          <w:top w:val="single" w:color="000000" w:themeColor="accent5"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8">
    <w:name w:val="List Table 6 Colorful - Accent 6"/>
    <w:basedOn w:val="853"/>
    <w:uiPriority w:val="99"/>
    <w:pPr>
      <w:pBdr/>
      <w:spacing w:after="0" w:line="240" w:lineRule="auto"/>
      <w:ind/>
    </w:pPr>
    <w:tblPr>
      <w:tblStyleRowBandSize w:val="1"/>
      <w:tblStyleColBandSize w:val="1"/>
      <w:tblInd w:w="0" w:type="dxa"/>
      <w:tblBorders>
        <w:top w:val="single" w:color="000000" w:themeColor="accent6" w:themeTint="98" w:sz="4" w:space="0"/>
        <w:bottom w:val="single" w:color="000000" w:themeColor="accent6" w:themeTint="98" w:sz="4" w:space="0"/>
      </w:tblBorders>
    </w:tblPr>
    <w:tcPr>
      <w:tcBorders/>
    </w:tcPr>
    <w:tblStylePr w:type="band1Horz">
      <w:rPr>
        <w:rFonts w:ascii="Arial" w:hAnsi="Arial"/>
        <w:color w:val="404040" w:themeColor="accent6" w:themeTint="98" w:themeShade="95"/>
        <w:sz w:val="22"/>
      </w:rPr>
      <w:pPr>
        <w:pBdr/>
        <w:spacing/>
        <w:ind/>
      </w:pPr>
      <w:tblPr>
        <w:tblBorders/>
      </w:tblPr>
      <w:tcPr>
        <w:shd w:val="clear" w:color="ffffff" w:themeColor="accent6" w:themeTint="40" w:fill="fde5d1" w:themeFill="accent6" w:themeFillTint="40"/>
        <w:tcBorders/>
      </w:tcPr>
    </w:tblStylePr>
    <w:tblStylePr w:type="band1Vert">
      <w:pPr>
        <w:pBdr/>
        <w:spacing/>
        <w:ind/>
      </w:pPr>
      <w:tblPr>
        <w:tblBorders/>
      </w:tblPr>
      <w:tcPr>
        <w:shd w:val="clear" w:color="ffffff" w:themeColor="accent6" w:themeTint="40" w:fill="fde5d1" w:themeFill="accent6" w:themeFillTint="40"/>
        <w:tcBorders/>
      </w:tcPr>
    </w:tblStylePr>
    <w:tblStylePr w:type="band2Horz">
      <w:rPr>
        <w:rFonts w:ascii="Arial" w:hAnsi="Arial"/>
        <w:color w:val="404040" w:themeColor="accent6"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dd680a" w:themeColor="accent6" w:themeTint="98" w:themeShade="95"/>
      </w:rPr>
      <w:pPr>
        <w:pBdr/>
        <w:spacing/>
        <w:ind/>
      </w:pPr>
      <w:tblPr>
        <w:tblBorders/>
      </w:tblPr>
      <w:tcPr>
        <w:tcBorders/>
      </w:tcPr>
    </w:tblStylePr>
    <w:tblStylePr w:type="firstRow">
      <w:rPr>
        <w:b/>
        <w:color w:val="dd680a" w:themeColor="accent6" w:themeTint="98" w:themeShade="95"/>
      </w:rPr>
      <w:pPr>
        <w:pBdr/>
        <w:spacing/>
        <w:ind/>
      </w:pPr>
      <w:tblPr>
        <w:tblBorders/>
      </w:tblPr>
      <w:tcPr>
        <w:tcBorders>
          <w:bottom w:val="single" w:color="000000" w:themeColor="accent6" w:themeTint="98" w:sz="4" w:space="0"/>
        </w:tcBorders>
      </w:tcPr>
    </w:tblStylePr>
    <w:tblStylePr w:type="lastCol">
      <w:rPr>
        <w:b/>
        <w:color w:val="dd680a" w:themeColor="accent6" w:themeTint="98" w:themeShade="95"/>
      </w:rPr>
      <w:pPr>
        <w:pBdr/>
        <w:spacing/>
        <w:ind/>
      </w:pPr>
      <w:tblPr>
        <w:tblBorders/>
      </w:tblPr>
      <w:tcPr>
        <w:tcBorders/>
      </w:tcPr>
    </w:tblStylePr>
    <w:tblStylePr w:type="lastRow">
      <w:rPr>
        <w:b/>
        <w:color w:val="dd680a" w:themeColor="accent6" w:themeTint="98" w:themeShade="95"/>
      </w:rPr>
      <w:pPr>
        <w:pBdr/>
        <w:spacing/>
        <w:ind/>
      </w:pPr>
      <w:tblPr>
        <w:tblBorders/>
      </w:tblPr>
      <w:tcPr>
        <w:tcBorders>
          <w:top w:val="single" w:color="000000" w:themeColor="accent6" w:themeTint="98"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9">
    <w:name w:val="List Table 7 Colorful"/>
    <w:basedOn w:val="853"/>
    <w:uiPriority w:val="99"/>
    <w:pPr>
      <w:pBdr/>
      <w:spacing w:after="0" w:line="240" w:lineRule="auto"/>
      <w:ind/>
    </w:pPr>
    <w:tblPr>
      <w:tblStyleRowBandSize w:val="1"/>
      <w:tblStyleColBandSize w:val="1"/>
      <w:tblInd w:w="0" w:type="dxa"/>
      <w:tblBorders>
        <w:right w:val="single" w:color="000000" w:themeColor="text1" w:themeTint="80" w:sz="4" w:space="0"/>
      </w:tblBorders>
    </w:tblPr>
    <w:tcPr>
      <w:tcBorders/>
    </w:tcPr>
    <w:tblStylePr w:type="band1Horz">
      <w:rPr>
        <w:rFonts w:ascii="Arial" w:hAnsi="Arial"/>
        <w:color w:val="4a4a4a" w:themeColor="text1" w:themeTint="80" w:themeShade="95"/>
        <w:sz w:val="22"/>
      </w:rPr>
      <w:pPr>
        <w:pBdr/>
        <w:spacing/>
        <w:ind/>
      </w:pPr>
      <w:tblPr>
        <w:tblBorders/>
      </w:tblPr>
      <w:tcPr>
        <w:shd w:val="clear" w:color="ffffff" w:themeColor="text1" w:themeTint="40" w:fill="bfbfbf" w:themeFill="text1" w:themeFillTint="40"/>
        <w:tcBorders/>
      </w:tcPr>
    </w:tblStylePr>
    <w:tblStylePr w:type="band1Vert">
      <w:pPr>
        <w:pBdr/>
        <w:spacing/>
        <w:ind/>
      </w:pPr>
      <w:tblPr>
        <w:tblBorders/>
      </w:tblPr>
      <w:tcPr>
        <w:shd w:val="clear" w:color="ffffff" w:themeColor="text1" w:themeTint="40" w:fill="bfbfbf" w:themeFill="text1" w:themeFillTint="40"/>
        <w:tcBorders/>
      </w:tcPr>
    </w:tblStylePr>
    <w:tblStylePr w:type="band2Horz">
      <w:rPr>
        <w:rFonts w:ascii="Arial" w:hAnsi="Arial"/>
        <w:color w:val="4a4a4a"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4a4a4a" w:themeColor="text1" w:themeTint="80"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i/>
        <w:color w:val="4a4a4a" w:themeColor="text1" w:themeTint="80"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pPr>
        <w:pBdr/>
        <w:spacing/>
        <w:ind/>
      </w:pPr>
      <w:tblPr>
        <w:tblBorders/>
      </w:tbl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i/>
        <w:color w:val="4a4a4a" w:themeColor="text1" w:themeTint="80" w:themeShade="95"/>
        <w:sz w:val="22"/>
      </w:rPr>
      <w:pPr>
        <w:pBdr/>
        <w:spacing/>
        <w:ind/>
      </w:pPr>
      <w:tblPr>
        <w:tblBorders/>
      </w:tbl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a4a4a" w:themeColor="text1" w:themeTint="80" w:themeShade="95"/>
        <w:sz w:val="22"/>
      </w:rPr>
      <w:pPr>
        <w:pBdr/>
        <w:spacing/>
        <w:ind/>
      </w:pPr>
      <w:tblPr>
        <w:tblBorders/>
      </w:tblPr>
      <w:tcPr>
        <w:tcBorders/>
      </w:tcPr>
    </w:tblStylePr>
  </w:style>
  <w:style w:type="table" w:styleId="800">
    <w:name w:val="List Table 7 Colorful - Accent 1"/>
    <w:basedOn w:val="853"/>
    <w:uiPriority w:val="99"/>
    <w:pPr>
      <w:pBdr/>
      <w:spacing w:after="0" w:line="240" w:lineRule="auto"/>
      <w:ind/>
    </w:pPr>
    <w:tblPr>
      <w:tblStyleRowBandSize w:val="1"/>
      <w:tblStyleColBandSize w:val="1"/>
      <w:tblInd w:w="0" w:type="dxa"/>
      <w:tblBorders>
        <w:right w:val="single" w:color="000000" w:themeColor="accent1" w:sz="4" w:space="0"/>
      </w:tblBorders>
    </w:tblPr>
    <w:tcPr>
      <w:tcBorders/>
    </w:tcPr>
    <w:tblStylePr w:type="band1Horz">
      <w:rPr>
        <w:rFonts w:ascii="Arial" w:hAnsi="Arial"/>
        <w:color w:val="2b4b72" w:themeColor="accent1" w:themeShade="95"/>
        <w:sz w:val="22"/>
      </w:rPr>
      <w:pPr>
        <w:pBdr/>
        <w:spacing/>
        <w:ind/>
      </w:pPr>
      <w:tblPr>
        <w:tblBorders/>
      </w:tblPr>
      <w:tcPr>
        <w:shd w:val="clear" w:color="ffffff" w:themeColor="accent1" w:themeTint="40" w:fill="d3dfee" w:themeFill="accent1" w:themeFillTint="40"/>
        <w:tcBorders/>
      </w:tcPr>
    </w:tblStylePr>
    <w:tblStylePr w:type="band1Vert">
      <w:pPr>
        <w:pBdr/>
        <w:spacing/>
        <w:ind/>
      </w:pPr>
      <w:tblPr>
        <w:tblBorders/>
      </w:tblPr>
      <w:tcPr>
        <w:shd w:val="clear" w:color="ffffff" w:themeColor="accent1" w:themeTint="40" w:fill="d3dfee" w:themeFill="accent1" w:themeFillTint="40"/>
        <w:tcBorders/>
      </w:tcPr>
    </w:tblStylePr>
    <w:tblStylePr w:type="band2Horz">
      <w:rPr>
        <w:rFonts w:ascii="Arial" w:hAnsi="Arial"/>
        <w:color w:val="2b4b72" w:themeColor="accent1"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2b4b72" w:themeColor="accent1"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1" w:sz="4" w:space="0"/>
        </w:tcBorders>
      </w:tcPr>
    </w:tblStylePr>
    <w:tblStylePr w:type="firstRow">
      <w:rPr>
        <w:rFonts w:ascii="Arial" w:hAnsi="Arial"/>
        <w:i/>
        <w:color w:val="2b4b72" w:themeColor="accent1"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1" w:sz="4" w:space="0"/>
          <w:right w:val="none" w:color="000000" w:sz="4" w:space="0"/>
        </w:tcBorders>
      </w:tcPr>
    </w:tblStylePr>
    <w:tblStylePr w:type="lastCol">
      <w:rPr>
        <w:rFonts w:ascii="Arial" w:hAnsi="Arial"/>
        <w:i/>
        <w:color w:val="2b4b72" w:themeColor="accent1" w:themeShade="95"/>
        <w:sz w:val="22"/>
      </w:rPr>
      <w:pPr>
        <w:pBdr/>
        <w:spacing/>
        <w:ind/>
      </w:pPr>
      <w:tblPr>
        <w:tblBorders/>
      </w:tblPr>
      <w:tcPr>
        <w:shd w:val="clear" w:color="ffffff"/>
        <w:tcBorders>
          <w:top w:val="none" w:color="000000" w:sz="4" w:space="0"/>
          <w:left w:val="single" w:color="000000" w:themeColor="accent1" w:sz="4" w:space="0"/>
          <w:bottom w:val="none" w:color="000000" w:sz="4" w:space="0"/>
          <w:right w:val="none" w:color="000000" w:sz="4" w:space="0"/>
        </w:tcBorders>
      </w:tcPr>
    </w:tblStylePr>
    <w:tblStylePr w:type="lastRow">
      <w:rPr>
        <w:rFonts w:ascii="Arial" w:hAnsi="Arial"/>
        <w:i/>
        <w:color w:val="2b4b72" w:themeColor="accent1" w:themeShade="95"/>
        <w:sz w:val="22"/>
      </w:rPr>
      <w:pPr>
        <w:pBdr/>
        <w:spacing/>
        <w:ind/>
      </w:pPr>
      <w:tblPr>
        <w:tblBorders/>
      </w:tblPr>
      <w:tcPr>
        <w:shd w:val="clear" w:color="ffffff" w:themeColor="light1" w:fill="ffffff" w:themeFill="light1"/>
        <w:tcBorders>
          <w:top w:val="single" w:color="000000" w:themeColor="accen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2b4b72" w:themeColor="accent1" w:themeShade="95"/>
        <w:sz w:val="22"/>
      </w:rPr>
      <w:pPr>
        <w:pBdr/>
        <w:spacing/>
        <w:ind/>
      </w:pPr>
      <w:tblPr>
        <w:tblBorders/>
      </w:tblPr>
      <w:tcPr>
        <w:tcBorders/>
      </w:tcPr>
    </w:tblStylePr>
  </w:style>
  <w:style w:type="table" w:styleId="801">
    <w:name w:val="List Table 7 Colorful - Accent 2"/>
    <w:basedOn w:val="853"/>
    <w:uiPriority w:val="99"/>
    <w:pPr>
      <w:pBdr/>
      <w:spacing w:after="0" w:line="240" w:lineRule="auto"/>
      <w:ind/>
    </w:pPr>
    <w:tblPr>
      <w:tblStyleRowBandSize w:val="1"/>
      <w:tblStyleColBandSize w:val="1"/>
      <w:tblInd w:w="0" w:type="dxa"/>
      <w:tblBorders>
        <w:right w:val="single" w:color="000000" w:themeColor="accent2" w:themeTint="97" w:sz="4" w:space="0"/>
      </w:tblBorders>
    </w:tblPr>
    <w:tcPr>
      <w:tcBorders/>
    </w:tcPr>
    <w:tblStylePr w:type="band1Horz">
      <w:rPr>
        <w:rFonts w:ascii="Arial" w:hAnsi="Arial"/>
        <w:color w:val="9f3a38" w:themeColor="accent2" w:themeTint="97" w:themeShade="95"/>
        <w:sz w:val="22"/>
      </w:rPr>
      <w:pPr>
        <w:pBdr/>
        <w:spacing/>
        <w:ind/>
      </w:pPr>
      <w:tblPr>
        <w:tblBorders/>
      </w:tblPr>
      <w:tcPr>
        <w:shd w:val="clear" w:color="ffffff" w:themeColor="accent2" w:themeTint="40" w:fill="efd3d2" w:themeFill="accent2" w:themeFillTint="40"/>
        <w:tcBorders/>
      </w:tcPr>
    </w:tblStylePr>
    <w:tblStylePr w:type="band1Vert">
      <w:pPr>
        <w:pBdr/>
        <w:spacing/>
        <w:ind/>
      </w:pPr>
      <w:tblPr>
        <w:tblBorders/>
      </w:tblPr>
      <w:tcPr>
        <w:shd w:val="clear" w:color="ffffff" w:themeColor="accent2" w:themeTint="40" w:fill="efd3d2" w:themeFill="accent2" w:themeFillTint="40"/>
        <w:tcBorders/>
      </w:tcPr>
    </w:tblStylePr>
    <w:tblStylePr w:type="band2Horz">
      <w:rPr>
        <w:rFonts w:ascii="Arial" w:hAnsi="Arial"/>
        <w:color w:val="9f3a38"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9f3a38" w:themeColor="accent2" w:themeTint="97"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i/>
        <w:color w:val="9f3a38" w:themeColor="accent2" w:themeTint="97"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9f3a38" w:themeColor="accent2" w:themeTint="97" w:themeShade="95"/>
        <w:sz w:val="22"/>
      </w:rPr>
      <w:pPr>
        <w:pBdr/>
        <w:spacing/>
        <w:ind/>
      </w:pPr>
      <w:tblPr>
        <w:tblBorders/>
      </w:tbl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i/>
        <w:color w:val="9f3a38" w:themeColor="accent2" w:themeTint="97" w:themeShade="95"/>
        <w:sz w:val="22"/>
      </w:rPr>
      <w:pPr>
        <w:pBdr/>
        <w:spacing/>
        <w:ind/>
      </w:pPr>
      <w:tblPr>
        <w:tblBorders/>
      </w:tbl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9f3a38" w:themeColor="accent2" w:themeTint="97" w:themeShade="95"/>
        <w:sz w:val="22"/>
      </w:rPr>
      <w:pPr>
        <w:pBdr/>
        <w:spacing/>
        <w:ind/>
      </w:pPr>
      <w:tblPr>
        <w:tblBorders/>
      </w:tblPr>
      <w:tcPr>
        <w:tcBorders/>
      </w:tcPr>
    </w:tblStylePr>
  </w:style>
  <w:style w:type="table" w:styleId="802">
    <w:name w:val="List Table 7 Colorful - Accent 3"/>
    <w:basedOn w:val="853"/>
    <w:uiPriority w:val="99"/>
    <w:pPr>
      <w:pBdr/>
      <w:spacing w:after="0" w:line="240" w:lineRule="auto"/>
      <w:ind/>
    </w:pPr>
    <w:tblPr>
      <w:tblStyleRowBandSize w:val="1"/>
      <w:tblStyleColBandSize w:val="1"/>
      <w:tblInd w:w="0" w:type="dxa"/>
      <w:tblBorders>
        <w:right w:val="single" w:color="000000" w:themeColor="accent3" w:themeTint="98" w:sz="4" w:space="0"/>
      </w:tblBorders>
    </w:tblPr>
    <w:tcPr>
      <w:tcBorders/>
    </w:tcPr>
    <w:tblStylePr w:type="band1Horz">
      <w:rPr>
        <w:rFonts w:ascii="Arial" w:hAnsi="Arial"/>
        <w:color w:val="7c993f" w:themeColor="accent3" w:themeTint="98" w:themeShade="95"/>
        <w:sz w:val="22"/>
      </w:rPr>
      <w:pPr>
        <w:pBdr/>
        <w:spacing/>
        <w:ind/>
      </w:pPr>
      <w:tblPr>
        <w:tblBorders/>
      </w:tblPr>
      <w:tcPr>
        <w:shd w:val="clear" w:color="ffffff" w:themeColor="accent3" w:themeTint="40" w:fill="e6eed5" w:themeFill="accent3" w:themeFillTint="40"/>
        <w:tcBorders/>
      </w:tcPr>
    </w:tblStylePr>
    <w:tblStylePr w:type="band1Vert">
      <w:pPr>
        <w:pBdr/>
        <w:spacing/>
        <w:ind/>
      </w:pPr>
      <w:tblPr>
        <w:tblBorders/>
      </w:tblPr>
      <w:tcPr>
        <w:shd w:val="clear" w:color="ffffff" w:themeColor="accent3" w:themeTint="40" w:fill="e6eed5" w:themeFill="accent3" w:themeFillTint="40"/>
        <w:tcBorders/>
      </w:tcPr>
    </w:tblStylePr>
    <w:tblStylePr w:type="band2Horz">
      <w:rPr>
        <w:rFonts w:ascii="Arial" w:hAnsi="Arial"/>
        <w:color w:val="7c993f" w:themeColor="accent3"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7c993f" w:themeColor="accent3" w:themeTint="98"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3" w:themeTint="98" w:sz="4" w:space="0"/>
        </w:tcBorders>
      </w:tcPr>
    </w:tblStylePr>
    <w:tblStylePr w:type="firstRow">
      <w:rPr>
        <w:rFonts w:ascii="Arial" w:hAnsi="Arial"/>
        <w:i/>
        <w:color w:val="7c993f" w:themeColor="accent3" w:themeTint="98"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3" w:themeTint="98" w:sz="4" w:space="0"/>
          <w:right w:val="none" w:color="000000" w:sz="4" w:space="0"/>
        </w:tcBorders>
      </w:tcPr>
    </w:tblStylePr>
    <w:tblStylePr w:type="lastCol">
      <w:rPr>
        <w:rFonts w:ascii="Arial" w:hAnsi="Arial"/>
        <w:i/>
        <w:color w:val="7c993f" w:themeColor="accent3" w:themeTint="98" w:themeShade="95"/>
        <w:sz w:val="22"/>
      </w:rPr>
      <w:pPr>
        <w:pBdr/>
        <w:spacing/>
        <w:ind/>
      </w:pPr>
      <w:tblPr>
        <w:tblBorders/>
      </w:tblPr>
      <w:tcPr>
        <w:shd w:val="clear" w:color="ffffff"/>
        <w:tcBorders>
          <w:top w:val="none" w:color="000000" w:sz="4" w:space="0"/>
          <w:left w:val="single" w:color="000000" w:themeColor="accent3" w:themeTint="98" w:sz="4" w:space="0"/>
          <w:bottom w:val="none" w:color="000000" w:sz="4" w:space="0"/>
          <w:right w:val="none" w:color="000000" w:sz="4" w:space="0"/>
        </w:tcBorders>
      </w:tcPr>
    </w:tblStylePr>
    <w:tblStylePr w:type="lastRow">
      <w:rPr>
        <w:rFonts w:ascii="Arial" w:hAnsi="Arial"/>
        <w:i/>
        <w:color w:val="7c993f" w:themeColor="accent3" w:themeTint="98" w:themeShade="95"/>
        <w:sz w:val="22"/>
      </w:rPr>
      <w:pPr>
        <w:pBdr/>
        <w:spacing/>
        <w:ind/>
      </w:pPr>
      <w:tblPr>
        <w:tblBorders/>
      </w:tblPr>
      <w:tcPr>
        <w:shd w:val="clear" w:color="ffffff" w:themeColor="light1" w:fill="ffffff" w:themeFill="light1"/>
        <w:tcBorders>
          <w:top w:val="single" w:color="000000" w:themeColor="accent3" w:themeTint="98"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7c993f" w:themeColor="accent3" w:themeTint="98" w:themeShade="95"/>
        <w:sz w:val="22"/>
      </w:rPr>
      <w:pPr>
        <w:pBdr/>
        <w:spacing/>
        <w:ind/>
      </w:pPr>
      <w:tblPr>
        <w:tblBorders/>
      </w:tblPr>
      <w:tcPr>
        <w:tcBorders/>
      </w:tcPr>
    </w:tblStylePr>
  </w:style>
  <w:style w:type="table" w:styleId="803">
    <w:name w:val="List Table 7 Colorful - Accent 4"/>
    <w:basedOn w:val="853"/>
    <w:uiPriority w:val="99"/>
    <w:pPr>
      <w:pBdr/>
      <w:spacing w:after="0" w:line="240" w:lineRule="auto"/>
      <w:ind/>
    </w:pPr>
    <w:tblPr>
      <w:tblStyleRowBandSize w:val="1"/>
      <w:tblStyleColBandSize w:val="1"/>
      <w:tblInd w:w="0" w:type="dxa"/>
      <w:tblBorders>
        <w:right w:val="single" w:color="000000" w:themeColor="accent4" w:themeTint="9A" w:sz="4" w:space="0"/>
      </w:tblBorders>
    </w:tblPr>
    <w:tcPr>
      <w:tcBorders/>
    </w:tcPr>
    <w:tblStylePr w:type="band1Horz">
      <w:rPr>
        <w:rFonts w:ascii="Arial" w:hAnsi="Arial"/>
        <w:color w:val="664f84" w:themeColor="accent4" w:themeTint="9A" w:themeShade="95"/>
        <w:sz w:val="22"/>
      </w:rPr>
      <w:pPr>
        <w:pBdr/>
        <w:spacing/>
        <w:ind/>
      </w:pPr>
      <w:tblPr>
        <w:tblBorders/>
      </w:tblPr>
      <w:tcPr>
        <w:shd w:val="clear" w:color="ffffff" w:themeColor="accent4" w:themeTint="40" w:fill="dfd8e8" w:themeFill="accent4" w:themeFillTint="40"/>
        <w:tcBorders/>
      </w:tcPr>
    </w:tblStylePr>
    <w:tblStylePr w:type="band1Vert">
      <w:pPr>
        <w:pBdr/>
        <w:spacing/>
        <w:ind/>
      </w:pPr>
      <w:tblPr>
        <w:tblBorders/>
      </w:tblPr>
      <w:tcPr>
        <w:shd w:val="clear" w:color="ffffff" w:themeColor="accent4" w:themeTint="40" w:fill="dfd8e8" w:themeFill="accent4" w:themeFillTint="40"/>
        <w:tcBorders/>
      </w:tcPr>
    </w:tblStylePr>
    <w:tblStylePr w:type="band2Horz">
      <w:rPr>
        <w:rFonts w:ascii="Arial" w:hAnsi="Arial"/>
        <w:color w:val="664f84"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664f84" w:themeColor="accent4" w:themeTint="9A"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i/>
        <w:color w:val="664f84" w:themeColor="accent4" w:themeTint="9A"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664f84" w:themeColor="accent4" w:themeTint="9A" w:themeShade="95"/>
        <w:sz w:val="22"/>
      </w:rPr>
      <w:pPr>
        <w:pBdr/>
        <w:spacing/>
        <w:ind/>
      </w:pPr>
      <w:tblPr>
        <w:tblBorders/>
      </w:tbl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i/>
        <w:color w:val="664f84" w:themeColor="accent4" w:themeTint="9A" w:themeShade="95"/>
        <w:sz w:val="22"/>
      </w:rPr>
      <w:pPr>
        <w:pBdr/>
        <w:spacing/>
        <w:ind/>
      </w:pPr>
      <w:tblPr>
        <w:tblBorders/>
      </w:tbl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664f84" w:themeColor="accent4" w:themeTint="9A" w:themeShade="95"/>
        <w:sz w:val="22"/>
      </w:rPr>
      <w:pPr>
        <w:pBdr/>
        <w:spacing/>
        <w:ind/>
      </w:pPr>
      <w:tblPr>
        <w:tblBorders/>
      </w:tblPr>
      <w:tcPr>
        <w:tcBorders/>
      </w:tcPr>
    </w:tblStylePr>
  </w:style>
  <w:style w:type="table" w:styleId="804">
    <w:name w:val="List Table 7 Colorful - Accent 5"/>
    <w:basedOn w:val="853"/>
    <w:uiPriority w:val="99"/>
    <w:pPr>
      <w:pBdr/>
      <w:spacing w:after="0" w:line="240" w:lineRule="auto"/>
      <w:ind/>
    </w:pPr>
    <w:tblPr>
      <w:tblStyleRowBandSize w:val="1"/>
      <w:tblStyleColBandSize w:val="1"/>
      <w:tblInd w:w="0" w:type="dxa"/>
      <w:tblBorders>
        <w:right w:val="single" w:color="000000" w:themeColor="accent5" w:themeTint="9A" w:sz="4" w:space="0"/>
      </w:tblBorders>
    </w:tblPr>
    <w:tcPr>
      <w:tcBorders/>
    </w:tcPr>
    <w:tblStylePr w:type="band1Horz">
      <w:rPr>
        <w:rFonts w:ascii="Arial" w:hAnsi="Arial"/>
        <w:color w:val="338ba3" w:themeColor="accent5" w:themeTint="9A" w:themeShade="95"/>
        <w:sz w:val="22"/>
      </w:rPr>
      <w:pPr>
        <w:pBdr/>
        <w:spacing/>
        <w:ind/>
      </w:pPr>
      <w:tblPr>
        <w:tblBorders/>
      </w:tblPr>
      <w:tcPr>
        <w:shd w:val="clear" w:color="ffffff" w:themeColor="accent5" w:themeTint="40" w:fill="d2eaf1" w:themeFill="accent5" w:themeFillTint="40"/>
        <w:tcBorders/>
      </w:tcPr>
    </w:tblStylePr>
    <w:tblStylePr w:type="band1Vert">
      <w:pPr>
        <w:pBdr/>
        <w:spacing/>
        <w:ind/>
      </w:pPr>
      <w:tblPr>
        <w:tblBorders/>
      </w:tblPr>
      <w:tcPr>
        <w:shd w:val="clear" w:color="ffffff" w:themeColor="accent5" w:themeTint="40" w:fill="d2eaf1" w:themeFill="accent5" w:themeFillTint="40"/>
        <w:tcBorders/>
      </w:tcPr>
    </w:tblStylePr>
    <w:tblStylePr w:type="band2Horz">
      <w:rPr>
        <w:rFonts w:ascii="Arial" w:hAnsi="Arial"/>
        <w:color w:val="338ba3" w:themeColor="accent5"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338ba3" w:themeColor="accent5" w:themeTint="9A"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5" w:themeTint="9A" w:sz="4" w:space="0"/>
        </w:tcBorders>
      </w:tcPr>
    </w:tblStylePr>
    <w:tblStylePr w:type="firstRow">
      <w:rPr>
        <w:rFonts w:ascii="Arial" w:hAnsi="Arial"/>
        <w:i/>
        <w:color w:val="338ba3" w:themeColor="accent5" w:themeTint="9A"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5" w:themeTint="9A" w:sz="4" w:space="0"/>
          <w:right w:val="none" w:color="000000" w:sz="4" w:space="0"/>
        </w:tcBorders>
      </w:tcPr>
    </w:tblStylePr>
    <w:tblStylePr w:type="lastCol">
      <w:rPr>
        <w:rFonts w:ascii="Arial" w:hAnsi="Arial"/>
        <w:i/>
        <w:color w:val="338ba3" w:themeColor="accent5" w:themeTint="9A" w:themeShade="95"/>
        <w:sz w:val="22"/>
      </w:rPr>
      <w:pPr>
        <w:pBdr/>
        <w:spacing/>
        <w:ind/>
      </w:pPr>
      <w:tblPr>
        <w:tblBorders/>
      </w:tblPr>
      <w:tcPr>
        <w:shd w:val="clear" w:color="ffffff"/>
        <w:tcBorders>
          <w:top w:val="none" w:color="000000" w:sz="4" w:space="0"/>
          <w:left w:val="single" w:color="000000" w:themeColor="accent5" w:themeTint="9A" w:sz="4" w:space="0"/>
          <w:bottom w:val="none" w:color="000000" w:sz="4" w:space="0"/>
          <w:right w:val="none" w:color="000000" w:sz="4" w:space="0"/>
        </w:tcBorders>
      </w:tcPr>
    </w:tblStylePr>
    <w:tblStylePr w:type="lastRow">
      <w:rPr>
        <w:rFonts w:ascii="Arial" w:hAnsi="Arial"/>
        <w:i/>
        <w:color w:val="338ba3" w:themeColor="accent5" w:themeTint="9A" w:themeShade="95"/>
        <w:sz w:val="22"/>
      </w:rPr>
      <w:pPr>
        <w:pBdr/>
        <w:spacing/>
        <w:ind/>
      </w:pPr>
      <w:tblPr>
        <w:tblBorders/>
      </w:tblPr>
      <w:tcPr>
        <w:shd w:val="clear" w:color="ffffff" w:themeColor="light1" w:fill="ffffff" w:themeFill="light1"/>
        <w:tcBorders>
          <w:top w:val="single" w:color="000000" w:themeColor="accent5"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338ba3" w:themeColor="accent5" w:themeTint="9A" w:themeShade="95"/>
        <w:sz w:val="22"/>
      </w:rPr>
      <w:pPr>
        <w:pBdr/>
        <w:spacing/>
        <w:ind/>
      </w:pPr>
      <w:tblPr>
        <w:tblBorders/>
      </w:tblPr>
      <w:tcPr>
        <w:tcBorders/>
      </w:tcPr>
    </w:tblStylePr>
  </w:style>
  <w:style w:type="table" w:styleId="805">
    <w:name w:val="List Table 7 Colorful - Accent 6"/>
    <w:basedOn w:val="853"/>
    <w:uiPriority w:val="99"/>
    <w:pPr>
      <w:pBdr/>
      <w:spacing w:after="0" w:line="240" w:lineRule="auto"/>
      <w:ind/>
    </w:pPr>
    <w:tblPr>
      <w:tblStyleRowBandSize w:val="1"/>
      <w:tblStyleColBandSize w:val="1"/>
      <w:tblInd w:w="0" w:type="dxa"/>
      <w:tblBorders>
        <w:right w:val="single" w:color="000000" w:themeColor="accent6" w:themeTint="98" w:sz="4" w:space="0"/>
      </w:tblBorders>
    </w:tblPr>
    <w:tcPr>
      <w:tcBorders/>
    </w:tcPr>
    <w:tblStylePr w:type="band1Horz">
      <w:rPr>
        <w:rFonts w:ascii="Arial" w:hAnsi="Arial"/>
        <w:color w:val="dd680a" w:themeColor="accent6" w:themeTint="98" w:themeShade="95"/>
        <w:sz w:val="22"/>
      </w:rPr>
      <w:pPr>
        <w:pBdr/>
        <w:spacing/>
        <w:ind/>
      </w:pPr>
      <w:tblPr>
        <w:tblBorders/>
      </w:tblPr>
      <w:tcPr>
        <w:shd w:val="clear" w:color="ffffff" w:themeColor="accent6" w:themeTint="40" w:fill="fde5d1" w:themeFill="accent6" w:themeFillTint="40"/>
        <w:tcBorders/>
      </w:tcPr>
    </w:tblStylePr>
    <w:tblStylePr w:type="band1Vert">
      <w:pPr>
        <w:pBdr/>
        <w:spacing/>
        <w:ind/>
      </w:pPr>
      <w:tblPr>
        <w:tblBorders/>
      </w:tblPr>
      <w:tcPr>
        <w:shd w:val="clear" w:color="ffffff" w:themeColor="accent6" w:themeTint="40" w:fill="fde5d1" w:themeFill="accent6" w:themeFillTint="40"/>
        <w:tcBorders/>
      </w:tcPr>
    </w:tblStylePr>
    <w:tblStylePr w:type="band2Horz">
      <w:rPr>
        <w:rFonts w:ascii="Arial" w:hAnsi="Arial"/>
        <w:color w:val="dd680a" w:themeColor="accent6"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dd680a" w:themeColor="accent6" w:themeTint="98"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6" w:themeTint="98" w:sz="4" w:space="0"/>
        </w:tcBorders>
      </w:tcPr>
    </w:tblStylePr>
    <w:tblStylePr w:type="firstRow">
      <w:rPr>
        <w:rFonts w:ascii="Arial" w:hAnsi="Arial"/>
        <w:i/>
        <w:color w:val="dd680a" w:themeColor="accent6" w:themeTint="98"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6" w:themeTint="98" w:sz="4" w:space="0"/>
          <w:right w:val="none" w:color="000000" w:sz="4" w:space="0"/>
        </w:tcBorders>
      </w:tcPr>
    </w:tblStylePr>
    <w:tblStylePr w:type="lastCol">
      <w:rPr>
        <w:rFonts w:ascii="Arial" w:hAnsi="Arial"/>
        <w:i/>
        <w:color w:val="dd680a" w:themeColor="accent6" w:themeTint="98" w:themeShade="95"/>
        <w:sz w:val="22"/>
      </w:rPr>
      <w:pPr>
        <w:pBdr/>
        <w:spacing/>
        <w:ind/>
      </w:pPr>
      <w:tblPr>
        <w:tblBorders/>
      </w:tblPr>
      <w:tcPr>
        <w:shd w:val="clear" w:color="ffffff"/>
        <w:tcBorders>
          <w:top w:val="none" w:color="000000" w:sz="4" w:space="0"/>
          <w:left w:val="single" w:color="000000" w:themeColor="accent6" w:themeTint="98" w:sz="4" w:space="0"/>
          <w:bottom w:val="none" w:color="000000" w:sz="4" w:space="0"/>
          <w:right w:val="none" w:color="000000" w:sz="4" w:space="0"/>
        </w:tcBorders>
      </w:tcPr>
    </w:tblStylePr>
    <w:tblStylePr w:type="lastRow">
      <w:rPr>
        <w:rFonts w:ascii="Arial" w:hAnsi="Arial"/>
        <w:i/>
        <w:color w:val="dd680a" w:themeColor="accent6" w:themeTint="98" w:themeShade="95"/>
        <w:sz w:val="22"/>
      </w:rPr>
      <w:pPr>
        <w:pBdr/>
        <w:spacing/>
        <w:ind/>
      </w:pPr>
      <w:tblPr>
        <w:tblBorders/>
      </w:tblPr>
      <w:tcPr>
        <w:shd w:val="clear" w:color="ffffff" w:themeColor="light1" w:fill="ffffff" w:themeFill="light1"/>
        <w:tcBorders>
          <w:top w:val="single" w:color="000000" w:themeColor="accent6" w:themeTint="98"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dd680a" w:themeColor="accent6" w:themeTint="98" w:themeShade="95"/>
        <w:sz w:val="22"/>
      </w:rPr>
      <w:pPr>
        <w:pBdr/>
        <w:spacing/>
        <w:ind/>
      </w:pPr>
      <w:tblPr>
        <w:tblBorders/>
      </w:tblPr>
      <w:tcPr>
        <w:tcBorders/>
      </w:tcPr>
    </w:tblStylePr>
  </w:style>
  <w:style w:type="table" w:styleId="806">
    <w:name w:val="Lined - Accent"/>
    <w:basedOn w:val="853"/>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fir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fir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7">
    <w:name w:val="Lined - Accent 1"/>
    <w:basedOn w:val="853"/>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1" w:themeTint="50" w:fill="c8d7ea" w:themeFill="accent1" w:themeFillTint="50"/>
        <w:tcBorders/>
      </w:tcPr>
    </w:tblStylePr>
    <w:tblStylePr w:type="band2Vert">
      <w:rPr>
        <w:rFonts w:ascii="Arial" w:hAnsi="Arial"/>
        <w:color w:val="404040"/>
        <w:sz w:val="22"/>
      </w:rPr>
      <w:pPr>
        <w:pBdr/>
        <w:spacing/>
        <w:ind/>
      </w:pPr>
      <w:tblPr>
        <w:tblBorders/>
      </w:tblPr>
      <w:tcPr>
        <w:shd w:val="clear" w:color="ffffff" w:themeColor="accent1" w:themeTint="50" w:fill="c8d7ea" w:themeFill="accent1" w:themeFillTint="50"/>
        <w:tcBorders/>
      </w:tcPr>
    </w:tblStylePr>
    <w:tblStylePr w:type="firstCol">
      <w:rPr>
        <w:rFonts w:ascii="Arial" w:hAnsi="Arial"/>
        <w:color w:val="f2f2f2"/>
        <w:sz w:val="22"/>
      </w:rPr>
      <w:pPr>
        <w:pBdr/>
        <w:spacing/>
        <w:ind/>
      </w:pPr>
      <w:tblPr>
        <w:tblBorders/>
      </w:tblPr>
      <w:tcPr>
        <w:shd w:val="clear" w:color="ffffff" w:themeColor="accent1" w:themeTint="EA" w:fill="5d8bc2" w:themeFill="accent1" w:themeFillTint="EA"/>
        <w:tcBorders/>
      </w:tcPr>
    </w:tblStylePr>
    <w:tblStylePr w:type="firstRow">
      <w:rPr>
        <w:rFonts w:ascii="Arial" w:hAnsi="Arial"/>
        <w:color w:val="f2f2f2"/>
        <w:sz w:val="22"/>
      </w:rPr>
      <w:pPr>
        <w:pBdr/>
        <w:spacing/>
        <w:ind/>
      </w:pPr>
      <w:tblPr>
        <w:tblBorders/>
      </w:tblPr>
      <w:tcPr>
        <w:shd w:val="clear" w:color="ffffff" w:themeColor="accent1" w:themeTint="EA" w:fill="5d8bc2" w:themeFill="accent1" w:themeFillTint="EA"/>
        <w:tcBorders/>
      </w:tcPr>
    </w:tblStylePr>
    <w:tblStylePr w:type="lastCol">
      <w:rPr>
        <w:rFonts w:ascii="Arial" w:hAnsi="Arial"/>
        <w:color w:val="f2f2f2"/>
        <w:sz w:val="22"/>
      </w:rPr>
      <w:pPr>
        <w:pBdr/>
        <w:spacing/>
        <w:ind/>
      </w:pPr>
      <w:tblPr>
        <w:tblBorders/>
      </w:tblPr>
      <w:tcPr>
        <w:shd w:val="clear" w:color="ffffff" w:themeColor="accent1" w:themeTint="EA" w:fill="5d8bc2" w:themeFill="accent1" w:themeFillTint="EA"/>
        <w:tcBorders/>
      </w:tcPr>
    </w:tblStylePr>
    <w:tblStylePr w:type="lastRow">
      <w:rPr>
        <w:rFonts w:ascii="Arial" w:hAnsi="Arial"/>
        <w:color w:val="f2f2f2"/>
        <w:sz w:val="22"/>
      </w:rPr>
      <w:pPr>
        <w:pBdr/>
        <w:spacing/>
        <w:ind/>
      </w:pPr>
      <w:tblPr>
        <w:tblBorders/>
      </w:tblPr>
      <w:tcPr>
        <w:shd w:val="clear" w:color="ffffff" w:themeColor="accent1" w:themeTint="EA" w:fill="5d8bc2" w:themeFill="accent1" w:themeFillTint="E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8">
    <w:name w:val="Lined - Accent 2"/>
    <w:basedOn w:val="853"/>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2" w:themeTint="32" w:fill="f3dddc" w:themeFill="accent2" w:themeFillTint="32"/>
        <w:tcBorders/>
      </w:tcPr>
    </w:tblStylePr>
    <w:tblStylePr w:type="band2Vert">
      <w:rPr>
        <w:rFonts w:ascii="Arial" w:hAnsi="Arial"/>
        <w:color w:val="404040"/>
        <w:sz w:val="22"/>
      </w:rPr>
      <w:pPr>
        <w:pBdr/>
        <w:spacing/>
        <w:ind/>
      </w:pPr>
      <w:tblPr>
        <w:tblBorders/>
      </w:tblPr>
      <w:tcPr>
        <w:shd w:val="clear" w:color="ffffff" w:themeColor="accent2" w:themeTint="32" w:fill="f3dddc" w:themeFill="accent2" w:themeFillTint="32"/>
        <w:tcBorders/>
      </w:tcPr>
    </w:tblStylePr>
    <w:tblStylePr w:type="firstCol">
      <w:rPr>
        <w:rFonts w:ascii="Arial" w:hAnsi="Arial"/>
        <w:color w:val="f2f2f2"/>
        <w:sz w:val="22"/>
      </w:rPr>
      <w:pPr>
        <w:pBdr/>
        <w:spacing/>
        <w:ind/>
      </w:pPr>
      <w:tblPr>
        <w:tblBorders/>
      </w:tblPr>
      <w:tcPr>
        <w:shd w:val="clear" w:color="ffffff" w:themeColor="accent2" w:themeTint="97" w:fill="da9796" w:themeFill="accent2" w:themeFillTint="97"/>
        <w:tcBorders/>
      </w:tcPr>
    </w:tblStylePr>
    <w:tblStylePr w:type="firstRow">
      <w:rPr>
        <w:rFonts w:ascii="Arial" w:hAnsi="Arial"/>
        <w:color w:val="f2f2f2"/>
        <w:sz w:val="22"/>
      </w:rPr>
      <w:pPr>
        <w:pBdr/>
        <w:spacing/>
        <w:ind/>
      </w:pPr>
      <w:tblPr>
        <w:tblBorders/>
      </w:tblPr>
      <w:tcPr>
        <w:shd w:val="clear" w:color="ffffff" w:themeColor="accent2" w:themeTint="97" w:fill="da9796" w:themeFill="accent2" w:themeFillTint="97"/>
        <w:tcBorders/>
      </w:tcPr>
    </w:tblStylePr>
    <w:tblStylePr w:type="lastCol">
      <w:rPr>
        <w:rFonts w:ascii="Arial" w:hAnsi="Arial"/>
        <w:color w:val="f2f2f2"/>
        <w:sz w:val="22"/>
      </w:rPr>
      <w:pPr>
        <w:pBdr/>
        <w:spacing/>
        <w:ind/>
      </w:pPr>
      <w:tblPr>
        <w:tblBorders/>
      </w:tblPr>
      <w:tcPr>
        <w:shd w:val="clear" w:color="ffffff" w:themeColor="accent2" w:themeTint="97" w:fill="da9796" w:themeFill="accent2" w:themeFillTint="97"/>
        <w:tcBorders/>
      </w:tcPr>
    </w:tblStylePr>
    <w:tblStylePr w:type="lastRow">
      <w:rPr>
        <w:rFonts w:ascii="Arial" w:hAnsi="Arial"/>
        <w:color w:val="f2f2f2"/>
        <w:sz w:val="22"/>
      </w:rPr>
      <w:pPr>
        <w:pBdr/>
        <w:spacing/>
        <w:ind/>
      </w:pPr>
      <w:tblPr>
        <w:tblBorders/>
      </w:tblPr>
      <w:tcPr>
        <w:shd w:val="clear" w:color="ffffff" w:themeColor="accent2" w:themeTint="97" w:fill="da9796" w:themeFill="accent2" w:themeFillTint="97"/>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9">
    <w:name w:val="Lined - Accent 3"/>
    <w:basedOn w:val="853"/>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3" w:themeTint="34" w:fill="ebf1dd" w:themeFill="accent3" w:themeFillTint="34"/>
        <w:tcBorders/>
      </w:tcPr>
    </w:tblStylePr>
    <w:tblStylePr w:type="band2Vert">
      <w:rPr>
        <w:rFonts w:ascii="Arial" w:hAnsi="Arial"/>
        <w:color w:val="404040"/>
        <w:sz w:val="22"/>
      </w:rPr>
      <w:pPr>
        <w:pBdr/>
        <w:spacing/>
        <w:ind/>
      </w:pPr>
      <w:tblPr>
        <w:tblBorders/>
      </w:tblPr>
      <w:tcPr>
        <w:shd w:val="clear" w:color="ffffff" w:themeColor="accent3" w:themeTint="34" w:fill="ebf1dd" w:themeFill="accent3" w:themeFillTint="34"/>
        <w:tcBorders/>
      </w:tcPr>
    </w:tblStylePr>
    <w:tblStylePr w:type="firstCol">
      <w:rPr>
        <w:rFonts w:ascii="Arial" w:hAnsi="Arial"/>
        <w:color w:val="f2f2f2"/>
        <w:sz w:val="22"/>
      </w:rPr>
      <w:pPr>
        <w:pBdr/>
        <w:spacing/>
        <w:ind/>
      </w:pPr>
      <w:tblPr>
        <w:tblBorders/>
      </w:tblPr>
      <w:tcPr>
        <w:shd w:val="clear" w:color="ffffff" w:themeColor="accent3" w:themeTint="FE" w:fill="9bbb5a" w:themeFill="accent3" w:themeFillTint="FE"/>
        <w:tcBorders/>
      </w:tcPr>
    </w:tblStylePr>
    <w:tblStylePr w:type="firstRow">
      <w:rPr>
        <w:rFonts w:ascii="Arial" w:hAnsi="Arial"/>
        <w:color w:val="f2f2f2"/>
        <w:sz w:val="22"/>
      </w:rPr>
      <w:pPr>
        <w:pBdr/>
        <w:spacing/>
        <w:ind/>
      </w:pPr>
      <w:tblPr>
        <w:tblBorders/>
      </w:tblPr>
      <w:tcPr>
        <w:shd w:val="clear" w:color="ffffff" w:themeColor="accent3" w:themeTint="FE" w:fill="9bbb5a" w:themeFill="accent3" w:themeFillTint="FE"/>
        <w:tcBorders/>
      </w:tcPr>
    </w:tblStylePr>
    <w:tblStylePr w:type="lastCol">
      <w:rPr>
        <w:rFonts w:ascii="Arial" w:hAnsi="Arial"/>
        <w:color w:val="f2f2f2"/>
        <w:sz w:val="22"/>
      </w:rPr>
      <w:pPr>
        <w:pBdr/>
        <w:spacing/>
        <w:ind/>
      </w:pPr>
      <w:tblPr>
        <w:tblBorders/>
      </w:tblPr>
      <w:tcPr>
        <w:shd w:val="clear" w:color="ffffff" w:themeColor="accent3" w:themeTint="FE" w:fill="9bbb5a" w:themeFill="accent3" w:themeFillTint="FE"/>
        <w:tcBorders/>
      </w:tcPr>
    </w:tblStylePr>
    <w:tblStylePr w:type="lastRow">
      <w:rPr>
        <w:rFonts w:ascii="Arial" w:hAnsi="Arial"/>
        <w:color w:val="f2f2f2"/>
        <w:sz w:val="22"/>
      </w:rPr>
      <w:pPr>
        <w:pBdr/>
        <w:spacing/>
        <w:ind/>
      </w:pPr>
      <w:tblPr>
        <w:tblBorders/>
      </w:tblPr>
      <w:tcPr>
        <w:shd w:val="clear" w:color="ffffff" w:themeColor="accent3" w:themeTint="FE" w:fill="9bbb5a" w:themeFill="accent3" w:themeFillTint="F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0">
    <w:name w:val="Lined - Accent 4"/>
    <w:basedOn w:val="853"/>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4" w:themeTint="34" w:fill="e5dfec" w:themeFill="accent4" w:themeFillTint="34"/>
        <w:tcBorders/>
      </w:tcPr>
    </w:tblStylePr>
    <w:tblStylePr w:type="band2Vert">
      <w:rPr>
        <w:rFonts w:ascii="Arial" w:hAnsi="Arial"/>
        <w:color w:val="404040"/>
        <w:sz w:val="22"/>
      </w:rPr>
      <w:pPr>
        <w:pBdr/>
        <w:spacing/>
        <w:ind/>
      </w:pPr>
      <w:tblPr>
        <w:tblBorders/>
      </w:tblPr>
      <w:tcPr>
        <w:shd w:val="clear" w:color="ffffff" w:themeColor="accent4" w:themeTint="34" w:fill="e5dfec" w:themeFill="accent4" w:themeFillTint="34"/>
        <w:tcBorders/>
      </w:tcPr>
    </w:tblStylePr>
    <w:tblStylePr w:type="firstCol">
      <w:rPr>
        <w:rFonts w:ascii="Arial" w:hAnsi="Arial"/>
        <w:color w:val="f2f2f2"/>
        <w:sz w:val="22"/>
      </w:rPr>
      <w:pPr>
        <w:pBdr/>
        <w:spacing/>
        <w:ind/>
      </w:pPr>
      <w:tblPr>
        <w:tblBorders/>
      </w:tblPr>
      <w:tcPr>
        <w:shd w:val="clear" w:color="ffffff" w:themeColor="accent4" w:themeTint="9A" w:fill="b2a1c7" w:themeFill="accent4" w:themeFillTint="9A"/>
        <w:tcBorders/>
      </w:tcPr>
    </w:tblStylePr>
    <w:tblStylePr w:type="firstRow">
      <w:rPr>
        <w:rFonts w:ascii="Arial" w:hAnsi="Arial"/>
        <w:color w:val="f2f2f2"/>
        <w:sz w:val="22"/>
      </w:rPr>
      <w:pPr>
        <w:pBdr/>
        <w:spacing/>
        <w:ind/>
      </w:pPr>
      <w:tblPr>
        <w:tblBorders/>
      </w:tblPr>
      <w:tcPr>
        <w:shd w:val="clear" w:color="ffffff" w:themeColor="accent4" w:themeTint="9A" w:fill="b2a1c7" w:themeFill="accent4" w:themeFillTint="9A"/>
        <w:tcBorders/>
      </w:tcPr>
    </w:tblStylePr>
    <w:tblStylePr w:type="lastCol">
      <w:rPr>
        <w:rFonts w:ascii="Arial" w:hAnsi="Arial"/>
        <w:color w:val="f2f2f2"/>
        <w:sz w:val="22"/>
      </w:rPr>
      <w:pPr>
        <w:pBdr/>
        <w:spacing/>
        <w:ind/>
      </w:pPr>
      <w:tblPr>
        <w:tblBorders/>
      </w:tblPr>
      <w:tcPr>
        <w:shd w:val="clear" w:color="ffffff" w:themeColor="accent4" w:themeTint="9A" w:fill="b2a1c7" w:themeFill="accent4" w:themeFillTint="9A"/>
        <w:tcBorders/>
      </w:tcPr>
    </w:tblStylePr>
    <w:tblStylePr w:type="lastRow">
      <w:rPr>
        <w:rFonts w:ascii="Arial" w:hAnsi="Arial"/>
        <w:color w:val="f2f2f2"/>
        <w:sz w:val="22"/>
      </w:rPr>
      <w:pPr>
        <w:pBdr/>
        <w:spacing/>
        <w:ind/>
      </w:pPr>
      <w:tblPr>
        <w:tblBorders/>
      </w:tblPr>
      <w:tcPr>
        <w:shd w:val="clear" w:color="ffffff" w:themeColor="accent4" w:themeTint="9A" w:fill="b2a1c7" w:themeFill="accent4" w:themeFillTint="9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1">
    <w:name w:val="Lined - Accent 5"/>
    <w:basedOn w:val="853"/>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5" w:themeTint="34" w:fill="daeef3" w:themeFill="accent5" w:themeFillTint="34"/>
        <w:tcBorders/>
      </w:tcPr>
    </w:tblStylePr>
    <w:tblStylePr w:type="band2Vert">
      <w:rPr>
        <w:rFonts w:ascii="Arial" w:hAnsi="Arial"/>
        <w:color w:val="404040"/>
        <w:sz w:val="22"/>
      </w:rPr>
      <w:pPr>
        <w:pBdr/>
        <w:spacing/>
        <w:ind/>
      </w:pPr>
      <w:tblPr>
        <w:tblBorders/>
      </w:tblPr>
      <w:tcPr>
        <w:shd w:val="clear" w:color="ffffff" w:themeColor="accent5" w:themeTint="34" w:fill="daeef3" w:themeFill="accent5" w:themeFillTint="34"/>
        <w:tcBorders/>
      </w:tcPr>
    </w:tblStylePr>
    <w:tblStylePr w:type="firstCol">
      <w:rPr>
        <w:rFonts w:ascii="Arial" w:hAnsi="Arial"/>
        <w:color w:val="f2f2f2"/>
        <w:sz w:val="22"/>
      </w:rPr>
      <w:pPr>
        <w:pBdr/>
        <w:spacing/>
        <w:ind/>
      </w:pPr>
      <w:tblPr>
        <w:tblBorders/>
      </w:tblPr>
      <w:tcPr>
        <w:shd w:val="clear" w:color="ffffff" w:themeColor="accent5" w:fill="4bacc6" w:themeFill="accent5"/>
        <w:tcBorders/>
      </w:tcPr>
    </w:tblStylePr>
    <w:tblStylePr w:type="firstRow">
      <w:rPr>
        <w:rFonts w:ascii="Arial" w:hAnsi="Arial"/>
        <w:color w:val="f2f2f2"/>
        <w:sz w:val="22"/>
      </w:rPr>
      <w:pPr>
        <w:pBdr/>
        <w:spacing/>
        <w:ind/>
      </w:pPr>
      <w:tblPr>
        <w:tblBorders/>
      </w:tblPr>
      <w:tcPr>
        <w:shd w:val="clear" w:color="ffffff" w:themeColor="accent5" w:fill="4bacc6" w:themeFill="accent5"/>
        <w:tcBorders/>
      </w:tcPr>
    </w:tblStylePr>
    <w:tblStylePr w:type="lastCol">
      <w:rPr>
        <w:rFonts w:ascii="Arial" w:hAnsi="Arial"/>
        <w:color w:val="f2f2f2"/>
        <w:sz w:val="22"/>
      </w:rPr>
      <w:pPr>
        <w:pBdr/>
        <w:spacing/>
        <w:ind/>
      </w:pPr>
      <w:tblPr>
        <w:tblBorders/>
      </w:tblPr>
      <w:tcPr>
        <w:shd w:val="clear" w:color="ffffff" w:themeColor="accent5" w:fill="4bacc6" w:themeFill="accent5"/>
        <w:tcBorders/>
      </w:tcPr>
    </w:tblStylePr>
    <w:tblStylePr w:type="lastRow">
      <w:rPr>
        <w:rFonts w:ascii="Arial" w:hAnsi="Arial"/>
        <w:color w:val="f2f2f2"/>
        <w:sz w:val="22"/>
      </w:rPr>
      <w:pPr>
        <w:pBdr/>
        <w:spacing/>
        <w:ind/>
      </w:pPr>
      <w:tblPr>
        <w:tblBorders/>
      </w:tblPr>
      <w:tcPr>
        <w:shd w:val="clear" w:color="ffffff" w:themeColor="accent5" w:fill="4bacc6" w:themeFill="accent5"/>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2">
    <w:name w:val="Lined - Accent 6"/>
    <w:basedOn w:val="853"/>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6" w:themeTint="34" w:fill="fdead9" w:themeFill="accent6" w:themeFillTint="34"/>
        <w:tcBorders/>
      </w:tcPr>
    </w:tblStylePr>
    <w:tblStylePr w:type="band2Vert">
      <w:rPr>
        <w:rFonts w:ascii="Arial" w:hAnsi="Arial"/>
        <w:color w:val="404040"/>
        <w:sz w:val="22"/>
      </w:rPr>
      <w:pPr>
        <w:pBdr/>
        <w:spacing/>
        <w:ind/>
      </w:pPr>
      <w:tblPr>
        <w:tblBorders/>
      </w:tblPr>
      <w:tcPr>
        <w:shd w:val="clear" w:color="ffffff" w:themeColor="accent6" w:themeTint="34" w:fill="fdead9" w:themeFill="accent6" w:themeFillTint="34"/>
        <w:tcBorders/>
      </w:tcPr>
    </w:tblStylePr>
    <w:tblStylePr w:type="firstCol">
      <w:rPr>
        <w:rFonts w:ascii="Arial" w:hAnsi="Arial"/>
        <w:color w:val="f2f2f2"/>
        <w:sz w:val="22"/>
      </w:rPr>
      <w:pPr>
        <w:pBdr/>
        <w:spacing/>
        <w:ind/>
      </w:pPr>
      <w:tblPr>
        <w:tblBorders/>
      </w:tblPr>
      <w:tcPr>
        <w:shd w:val="clear" w:color="ffffff" w:themeColor="accent6" w:fill="f79646" w:themeFill="accent6"/>
        <w:tcBorders/>
      </w:tcPr>
    </w:tblStylePr>
    <w:tblStylePr w:type="firstRow">
      <w:rPr>
        <w:rFonts w:ascii="Arial" w:hAnsi="Arial"/>
        <w:color w:val="f2f2f2"/>
        <w:sz w:val="22"/>
      </w:rPr>
      <w:pPr>
        <w:pBdr/>
        <w:spacing/>
        <w:ind/>
      </w:pPr>
      <w:tblPr>
        <w:tblBorders/>
      </w:tblPr>
      <w:tcPr>
        <w:shd w:val="clear" w:color="ffffff" w:themeColor="accent6" w:fill="f79646" w:themeFill="accent6"/>
        <w:tcBorders/>
      </w:tcPr>
    </w:tblStylePr>
    <w:tblStylePr w:type="lastCol">
      <w:rPr>
        <w:rFonts w:ascii="Arial" w:hAnsi="Arial"/>
        <w:color w:val="f2f2f2"/>
        <w:sz w:val="22"/>
      </w:rPr>
      <w:pPr>
        <w:pBdr/>
        <w:spacing/>
        <w:ind/>
      </w:pPr>
      <w:tblPr>
        <w:tblBorders/>
      </w:tblPr>
      <w:tcPr>
        <w:shd w:val="clear" w:color="ffffff" w:themeColor="accent6" w:fill="f79646" w:themeFill="accent6"/>
        <w:tcBorders/>
      </w:tcPr>
    </w:tblStylePr>
    <w:tblStylePr w:type="lastRow">
      <w:rPr>
        <w:rFonts w:ascii="Arial" w:hAnsi="Arial"/>
        <w:color w:val="f2f2f2"/>
        <w:sz w:val="22"/>
      </w:rPr>
      <w:pPr>
        <w:pBdr/>
        <w:spacing/>
        <w:ind/>
      </w:pPr>
      <w:tblPr>
        <w:tblBorders/>
      </w:tblPr>
      <w:tcPr>
        <w:shd w:val="clear" w:color="ffffff" w:themeColor="accent6" w:fill="f79646" w:themeFill="accent6"/>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3">
    <w:name w:val="Bordered &amp; Lined - Accent"/>
    <w:basedOn w:val="853"/>
    <w:uiPriority w:val="99"/>
    <w:pPr>
      <w:pBdr/>
      <w:spacing w:after="0" w:line="240" w:lineRule="auto"/>
      <w:ind/>
    </w:pPr>
    <w:rPr>
      <w:color w:val="404040"/>
    </w:rPr>
    <w:tblPr>
      <w:tblStyleRowBandSize w:val="1"/>
      <w:tblStyleColBandSize w:val="1"/>
      <w:tblInd w:w="0" w:type="dxa"/>
      <w:tblBorders>
        <w:top w:val="single" w:color="000000" w:themeColor="text1" w:themeTint="A6" w:sz="4" w:space="0"/>
        <w:left w:val="single" w:color="000000" w:themeColor="text1" w:themeTint="A6" w:sz="4" w:space="0"/>
        <w:bottom w:val="single" w:color="000000" w:themeColor="text1" w:themeTint="A6" w:sz="4" w:space="0"/>
        <w:right w:val="single" w:color="000000" w:themeColor="text1" w:themeTint="A6" w:sz="4" w:space="0"/>
        <w:insideH w:val="single" w:color="000000" w:themeColor="text1" w:themeTint="A6" w:sz="4" w:space="0"/>
        <w:insideV w:val="single" w:color="000000" w:themeColor="text1" w:themeTint="A6"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fir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fir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4">
    <w:name w:val="Bordered &amp; Lined - Accent 1"/>
    <w:basedOn w:val="853"/>
    <w:uiPriority w:val="99"/>
    <w:pPr>
      <w:pBdr/>
      <w:spacing w:after="0" w:line="240" w:lineRule="auto"/>
      <w:ind/>
    </w:pPr>
    <w:rPr>
      <w:color w:val="404040"/>
    </w:rPr>
    <w:tblPr>
      <w:tblStyleRowBandSize w:val="1"/>
      <w:tblStyleColBandSize w:val="1"/>
      <w:tblInd w:w="0" w:type="dxa"/>
      <w:tblBorders>
        <w:top w:val="single" w:color="000000" w:themeColor="accent1" w:themeShade="95" w:sz="4" w:space="0"/>
        <w:left w:val="single" w:color="000000" w:themeColor="accent1" w:themeShade="95" w:sz="4" w:space="0"/>
        <w:bottom w:val="single" w:color="000000" w:themeColor="accent1" w:themeShade="95" w:sz="4" w:space="0"/>
        <w:right w:val="single" w:color="000000" w:themeColor="accent1" w:themeShade="95" w:sz="4" w:space="0"/>
        <w:insideH w:val="single" w:color="000000" w:themeColor="accent1" w:themeShade="95" w:sz="4" w:space="0"/>
        <w:insideV w:val="single" w:color="000000" w:themeColor="accent1"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1" w:themeTint="50" w:fill="c8d7ea" w:themeFill="accent1" w:themeFillTint="50"/>
        <w:tcBorders/>
      </w:tcPr>
    </w:tblStylePr>
    <w:tblStylePr w:type="band2Vert">
      <w:rPr>
        <w:rFonts w:ascii="Arial" w:hAnsi="Arial"/>
        <w:color w:val="404040"/>
        <w:sz w:val="22"/>
      </w:rPr>
      <w:pPr>
        <w:pBdr/>
        <w:spacing/>
        <w:ind/>
      </w:pPr>
      <w:tblPr>
        <w:tblBorders/>
      </w:tblPr>
      <w:tcPr>
        <w:shd w:val="clear" w:color="ffffff" w:themeColor="accent1" w:themeTint="50" w:fill="c8d7ea" w:themeFill="accent1" w:themeFillTint="50"/>
        <w:tcBorders/>
      </w:tcPr>
    </w:tblStylePr>
    <w:tblStylePr w:type="firstCol">
      <w:rPr>
        <w:rFonts w:ascii="Arial" w:hAnsi="Arial"/>
        <w:color w:val="f2f2f2"/>
        <w:sz w:val="22"/>
      </w:rPr>
      <w:pPr>
        <w:pBdr/>
        <w:spacing/>
        <w:ind/>
      </w:pPr>
      <w:tblPr>
        <w:tblBorders/>
      </w:tblPr>
      <w:tcPr>
        <w:shd w:val="clear" w:color="ffffff" w:themeColor="accent1" w:themeTint="EA" w:fill="5d8bc2" w:themeFill="accent1" w:themeFillTint="EA"/>
        <w:tcBorders/>
      </w:tcPr>
    </w:tblStylePr>
    <w:tblStylePr w:type="firstRow">
      <w:rPr>
        <w:rFonts w:ascii="Arial" w:hAnsi="Arial"/>
        <w:color w:val="f2f2f2"/>
        <w:sz w:val="22"/>
      </w:rPr>
      <w:pPr>
        <w:pBdr/>
        <w:spacing/>
        <w:ind/>
      </w:pPr>
      <w:tblPr>
        <w:tblBorders/>
      </w:tblPr>
      <w:tcPr>
        <w:shd w:val="clear" w:color="ffffff" w:themeColor="accent1" w:themeTint="EA" w:fill="5d8bc2" w:themeFill="accent1" w:themeFillTint="EA"/>
        <w:tcBorders/>
      </w:tcPr>
    </w:tblStylePr>
    <w:tblStylePr w:type="lastCol">
      <w:rPr>
        <w:rFonts w:ascii="Arial" w:hAnsi="Arial"/>
        <w:color w:val="f2f2f2"/>
        <w:sz w:val="22"/>
      </w:rPr>
      <w:pPr>
        <w:pBdr/>
        <w:spacing/>
        <w:ind/>
      </w:pPr>
      <w:tblPr>
        <w:tblBorders/>
      </w:tblPr>
      <w:tcPr>
        <w:shd w:val="clear" w:color="ffffff" w:themeColor="accent1" w:themeTint="EA" w:fill="5d8bc2" w:themeFill="accent1" w:themeFillTint="EA"/>
        <w:tcBorders/>
      </w:tcPr>
    </w:tblStylePr>
    <w:tblStylePr w:type="lastRow">
      <w:rPr>
        <w:rFonts w:ascii="Arial" w:hAnsi="Arial"/>
        <w:color w:val="f2f2f2"/>
        <w:sz w:val="22"/>
      </w:rPr>
      <w:pPr>
        <w:pBdr/>
        <w:spacing/>
        <w:ind/>
      </w:pPr>
      <w:tblPr>
        <w:tblBorders/>
      </w:tblPr>
      <w:tcPr>
        <w:shd w:val="clear" w:color="ffffff" w:themeColor="accent1" w:themeTint="EA" w:fill="5d8bc2" w:themeFill="accent1" w:themeFillTint="E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5">
    <w:name w:val="Bordered &amp; Lined - Accent 2"/>
    <w:basedOn w:val="853"/>
    <w:uiPriority w:val="99"/>
    <w:pPr>
      <w:pBdr/>
      <w:spacing w:after="0" w:line="240" w:lineRule="auto"/>
      <w:ind/>
    </w:pPr>
    <w:rPr>
      <w:color w:val="404040"/>
    </w:rPr>
    <w:tblPr>
      <w:tblStyleRowBandSize w:val="1"/>
      <w:tblStyleColBandSize w:val="1"/>
      <w:tblInd w:w="0" w:type="dxa"/>
      <w:tblBorders>
        <w:top w:val="single" w:color="000000" w:themeColor="accent2" w:themeShade="95" w:sz="4" w:space="0"/>
        <w:left w:val="single" w:color="000000" w:themeColor="accent2" w:themeShade="95" w:sz="4" w:space="0"/>
        <w:bottom w:val="single" w:color="000000" w:themeColor="accent2" w:themeShade="95" w:sz="4" w:space="0"/>
        <w:right w:val="single" w:color="000000" w:themeColor="accent2" w:themeShade="95" w:sz="4" w:space="0"/>
        <w:insideH w:val="single" w:color="000000" w:themeColor="accent2" w:themeShade="95" w:sz="4" w:space="0"/>
        <w:insideV w:val="single" w:color="000000" w:themeColor="accent2"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2" w:themeTint="32" w:fill="f3dddc" w:themeFill="accent2" w:themeFillTint="32"/>
        <w:tcBorders/>
      </w:tcPr>
    </w:tblStylePr>
    <w:tblStylePr w:type="band2Vert">
      <w:rPr>
        <w:rFonts w:ascii="Arial" w:hAnsi="Arial"/>
        <w:color w:val="404040"/>
        <w:sz w:val="22"/>
      </w:rPr>
      <w:pPr>
        <w:pBdr/>
        <w:spacing/>
        <w:ind/>
      </w:pPr>
      <w:tblPr>
        <w:tblBorders/>
      </w:tblPr>
      <w:tcPr>
        <w:shd w:val="clear" w:color="ffffff" w:themeColor="accent2" w:themeTint="32" w:fill="f3dddc" w:themeFill="accent2" w:themeFillTint="32"/>
        <w:tcBorders/>
      </w:tcPr>
    </w:tblStylePr>
    <w:tblStylePr w:type="firstCol">
      <w:rPr>
        <w:rFonts w:ascii="Arial" w:hAnsi="Arial"/>
        <w:color w:val="f2f2f2"/>
        <w:sz w:val="22"/>
      </w:rPr>
      <w:pPr>
        <w:pBdr/>
        <w:spacing/>
        <w:ind/>
      </w:pPr>
      <w:tblPr>
        <w:tblBorders/>
      </w:tblPr>
      <w:tcPr>
        <w:shd w:val="clear" w:color="ffffff" w:themeColor="accent2" w:themeTint="97" w:fill="da9796" w:themeFill="accent2" w:themeFillTint="97"/>
        <w:tcBorders/>
      </w:tcPr>
    </w:tblStylePr>
    <w:tblStylePr w:type="firstRow">
      <w:rPr>
        <w:rFonts w:ascii="Arial" w:hAnsi="Arial"/>
        <w:color w:val="f2f2f2"/>
        <w:sz w:val="22"/>
      </w:rPr>
      <w:pPr>
        <w:pBdr/>
        <w:spacing/>
        <w:ind/>
      </w:pPr>
      <w:tblPr>
        <w:tblBorders/>
      </w:tblPr>
      <w:tcPr>
        <w:shd w:val="clear" w:color="ffffff" w:themeColor="accent2" w:themeTint="97" w:fill="da9796" w:themeFill="accent2" w:themeFillTint="97"/>
        <w:tcBorders/>
      </w:tcPr>
    </w:tblStylePr>
    <w:tblStylePr w:type="lastCol">
      <w:rPr>
        <w:rFonts w:ascii="Arial" w:hAnsi="Arial"/>
        <w:color w:val="f2f2f2"/>
        <w:sz w:val="22"/>
      </w:rPr>
      <w:pPr>
        <w:pBdr/>
        <w:spacing/>
        <w:ind/>
      </w:pPr>
      <w:tblPr>
        <w:tblBorders/>
      </w:tblPr>
      <w:tcPr>
        <w:shd w:val="clear" w:color="ffffff" w:themeColor="accent2" w:themeTint="97" w:fill="da9796" w:themeFill="accent2" w:themeFillTint="97"/>
        <w:tcBorders/>
      </w:tcPr>
    </w:tblStylePr>
    <w:tblStylePr w:type="lastRow">
      <w:rPr>
        <w:rFonts w:ascii="Arial" w:hAnsi="Arial"/>
        <w:color w:val="f2f2f2"/>
        <w:sz w:val="22"/>
      </w:rPr>
      <w:pPr>
        <w:pBdr/>
        <w:spacing/>
        <w:ind/>
      </w:pPr>
      <w:tblPr>
        <w:tblBorders/>
      </w:tblPr>
      <w:tcPr>
        <w:shd w:val="clear" w:color="ffffff" w:themeColor="accent2" w:themeTint="97" w:fill="da9796" w:themeFill="accent2" w:themeFillTint="97"/>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6">
    <w:name w:val="Bordered &amp; Lined - Accent 3"/>
    <w:basedOn w:val="853"/>
    <w:uiPriority w:val="99"/>
    <w:pPr>
      <w:pBdr/>
      <w:spacing w:after="0" w:line="240" w:lineRule="auto"/>
      <w:ind/>
    </w:pPr>
    <w:rPr>
      <w:color w:val="404040"/>
    </w:rPr>
    <w:tblPr>
      <w:tblStyleRowBandSize w:val="1"/>
      <w:tblStyleColBandSize w:val="1"/>
      <w:tblInd w:w="0" w:type="dxa"/>
      <w:tblBorders>
        <w:top w:val="single" w:color="000000" w:themeColor="accent3" w:themeShade="95" w:sz="4" w:space="0"/>
        <w:left w:val="single" w:color="000000" w:themeColor="accent3" w:themeShade="95" w:sz="4" w:space="0"/>
        <w:bottom w:val="single" w:color="000000" w:themeColor="accent3" w:themeShade="95" w:sz="4" w:space="0"/>
        <w:right w:val="single" w:color="000000" w:themeColor="accent3" w:themeShade="95" w:sz="4" w:space="0"/>
        <w:insideH w:val="single" w:color="000000" w:themeColor="accent3" w:themeShade="95" w:sz="4" w:space="0"/>
        <w:insideV w:val="single" w:color="000000" w:themeColor="accent3"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3" w:themeTint="34" w:fill="ebf1dd" w:themeFill="accent3" w:themeFillTint="34"/>
        <w:tcBorders/>
      </w:tcPr>
    </w:tblStylePr>
    <w:tblStylePr w:type="band2Vert">
      <w:rPr>
        <w:rFonts w:ascii="Arial" w:hAnsi="Arial"/>
        <w:color w:val="404040"/>
        <w:sz w:val="22"/>
      </w:rPr>
      <w:pPr>
        <w:pBdr/>
        <w:spacing/>
        <w:ind/>
      </w:pPr>
      <w:tblPr>
        <w:tblBorders/>
      </w:tblPr>
      <w:tcPr>
        <w:shd w:val="clear" w:color="ffffff" w:themeColor="accent3" w:themeTint="34" w:fill="ebf1dd" w:themeFill="accent3" w:themeFillTint="34"/>
        <w:tcBorders/>
      </w:tcPr>
    </w:tblStylePr>
    <w:tblStylePr w:type="firstCol">
      <w:rPr>
        <w:rFonts w:ascii="Arial" w:hAnsi="Arial"/>
        <w:color w:val="f2f2f2"/>
        <w:sz w:val="22"/>
      </w:rPr>
      <w:pPr>
        <w:pBdr/>
        <w:spacing/>
        <w:ind/>
      </w:pPr>
      <w:tblPr>
        <w:tblBorders/>
      </w:tblPr>
      <w:tcPr>
        <w:shd w:val="clear" w:color="ffffff" w:themeColor="accent3" w:themeTint="FE" w:fill="9bbb5a" w:themeFill="accent3" w:themeFillTint="FE"/>
        <w:tcBorders/>
      </w:tcPr>
    </w:tblStylePr>
    <w:tblStylePr w:type="firstRow">
      <w:rPr>
        <w:rFonts w:ascii="Arial" w:hAnsi="Arial"/>
        <w:color w:val="f2f2f2"/>
        <w:sz w:val="22"/>
      </w:rPr>
      <w:pPr>
        <w:pBdr/>
        <w:spacing/>
        <w:ind/>
      </w:pPr>
      <w:tblPr>
        <w:tblBorders/>
      </w:tblPr>
      <w:tcPr>
        <w:shd w:val="clear" w:color="ffffff" w:themeColor="accent3" w:themeTint="FE" w:fill="9bbb5a" w:themeFill="accent3" w:themeFillTint="FE"/>
        <w:tcBorders/>
      </w:tcPr>
    </w:tblStylePr>
    <w:tblStylePr w:type="lastCol">
      <w:rPr>
        <w:rFonts w:ascii="Arial" w:hAnsi="Arial"/>
        <w:color w:val="f2f2f2"/>
        <w:sz w:val="22"/>
      </w:rPr>
      <w:pPr>
        <w:pBdr/>
        <w:spacing/>
        <w:ind/>
      </w:pPr>
      <w:tblPr>
        <w:tblBorders/>
      </w:tblPr>
      <w:tcPr>
        <w:shd w:val="clear" w:color="ffffff" w:themeColor="accent3" w:themeTint="FE" w:fill="9bbb5a" w:themeFill="accent3" w:themeFillTint="FE"/>
        <w:tcBorders/>
      </w:tcPr>
    </w:tblStylePr>
    <w:tblStylePr w:type="lastRow">
      <w:rPr>
        <w:rFonts w:ascii="Arial" w:hAnsi="Arial"/>
        <w:color w:val="f2f2f2"/>
        <w:sz w:val="22"/>
      </w:rPr>
      <w:pPr>
        <w:pBdr/>
        <w:spacing/>
        <w:ind/>
      </w:pPr>
      <w:tblPr>
        <w:tblBorders/>
      </w:tblPr>
      <w:tcPr>
        <w:shd w:val="clear" w:color="ffffff" w:themeColor="accent3" w:themeTint="FE" w:fill="9bbb5a" w:themeFill="accent3" w:themeFillTint="F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7">
    <w:name w:val="Bordered &amp; Lined - Accent 4"/>
    <w:basedOn w:val="853"/>
    <w:uiPriority w:val="99"/>
    <w:pPr>
      <w:pBdr/>
      <w:spacing w:after="0" w:line="240" w:lineRule="auto"/>
      <w:ind/>
    </w:pPr>
    <w:rPr>
      <w:color w:val="404040"/>
    </w:rPr>
    <w:tblPr>
      <w:tblStyleRowBandSize w:val="1"/>
      <w:tblStyleColBandSize w:val="1"/>
      <w:tblInd w:w="0" w:type="dxa"/>
      <w:tblBorders>
        <w:top w:val="single" w:color="000000" w:themeColor="accent4" w:themeShade="95" w:sz="4" w:space="0"/>
        <w:left w:val="single" w:color="000000" w:themeColor="accent4" w:themeShade="95" w:sz="4" w:space="0"/>
        <w:bottom w:val="single" w:color="000000" w:themeColor="accent4" w:themeShade="95" w:sz="4" w:space="0"/>
        <w:right w:val="single" w:color="000000" w:themeColor="accent4" w:themeShade="95" w:sz="4" w:space="0"/>
        <w:insideH w:val="single" w:color="000000" w:themeColor="accent4" w:themeShade="95" w:sz="4" w:space="0"/>
        <w:insideV w:val="single" w:color="000000" w:themeColor="accent4"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4" w:themeTint="34" w:fill="e5dfec" w:themeFill="accent4" w:themeFillTint="34"/>
        <w:tcBorders/>
      </w:tcPr>
    </w:tblStylePr>
    <w:tblStylePr w:type="band2Vert">
      <w:rPr>
        <w:rFonts w:ascii="Arial" w:hAnsi="Arial"/>
        <w:color w:val="404040"/>
        <w:sz w:val="22"/>
      </w:rPr>
      <w:pPr>
        <w:pBdr/>
        <w:spacing/>
        <w:ind/>
      </w:pPr>
      <w:tblPr>
        <w:tblBorders/>
      </w:tblPr>
      <w:tcPr>
        <w:shd w:val="clear" w:color="ffffff" w:themeColor="accent4" w:themeTint="34" w:fill="e5dfec" w:themeFill="accent4" w:themeFillTint="34"/>
        <w:tcBorders/>
      </w:tcPr>
    </w:tblStylePr>
    <w:tblStylePr w:type="firstCol">
      <w:rPr>
        <w:rFonts w:ascii="Arial" w:hAnsi="Arial"/>
        <w:color w:val="f2f2f2"/>
        <w:sz w:val="22"/>
      </w:rPr>
      <w:pPr>
        <w:pBdr/>
        <w:spacing/>
        <w:ind/>
      </w:pPr>
      <w:tblPr>
        <w:tblBorders/>
      </w:tblPr>
      <w:tcPr>
        <w:shd w:val="clear" w:color="ffffff" w:themeColor="accent4" w:themeTint="9A" w:fill="b2a1c7" w:themeFill="accent4" w:themeFillTint="9A"/>
        <w:tcBorders/>
      </w:tcPr>
    </w:tblStylePr>
    <w:tblStylePr w:type="firstRow">
      <w:rPr>
        <w:rFonts w:ascii="Arial" w:hAnsi="Arial"/>
        <w:color w:val="f2f2f2"/>
        <w:sz w:val="22"/>
      </w:rPr>
      <w:pPr>
        <w:pBdr/>
        <w:spacing/>
        <w:ind/>
      </w:pPr>
      <w:tblPr>
        <w:tblBorders/>
      </w:tblPr>
      <w:tcPr>
        <w:shd w:val="clear" w:color="ffffff" w:themeColor="accent4" w:themeTint="9A" w:fill="b2a1c7" w:themeFill="accent4" w:themeFillTint="9A"/>
        <w:tcBorders/>
      </w:tcPr>
    </w:tblStylePr>
    <w:tblStylePr w:type="lastCol">
      <w:rPr>
        <w:rFonts w:ascii="Arial" w:hAnsi="Arial"/>
        <w:color w:val="f2f2f2"/>
        <w:sz w:val="22"/>
      </w:rPr>
      <w:pPr>
        <w:pBdr/>
        <w:spacing/>
        <w:ind/>
      </w:pPr>
      <w:tblPr>
        <w:tblBorders/>
      </w:tblPr>
      <w:tcPr>
        <w:shd w:val="clear" w:color="ffffff" w:themeColor="accent4" w:themeTint="9A" w:fill="b2a1c7" w:themeFill="accent4" w:themeFillTint="9A"/>
        <w:tcBorders/>
      </w:tcPr>
    </w:tblStylePr>
    <w:tblStylePr w:type="lastRow">
      <w:rPr>
        <w:rFonts w:ascii="Arial" w:hAnsi="Arial"/>
        <w:color w:val="f2f2f2"/>
        <w:sz w:val="22"/>
      </w:rPr>
      <w:pPr>
        <w:pBdr/>
        <w:spacing/>
        <w:ind/>
      </w:pPr>
      <w:tblPr>
        <w:tblBorders/>
      </w:tblPr>
      <w:tcPr>
        <w:shd w:val="clear" w:color="ffffff" w:themeColor="accent4" w:themeTint="9A" w:fill="b2a1c7" w:themeFill="accent4" w:themeFillTint="9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8">
    <w:name w:val="Bordered &amp; Lined - Accent 5"/>
    <w:basedOn w:val="853"/>
    <w:uiPriority w:val="99"/>
    <w:pPr>
      <w:pBdr/>
      <w:spacing w:after="0" w:line="240" w:lineRule="auto"/>
      <w:ind/>
    </w:pPr>
    <w:rPr>
      <w:color w:val="404040"/>
    </w:rPr>
    <w:tblPr>
      <w:tblStyleRowBandSize w:val="1"/>
      <w:tblStyleColBandSize w:val="1"/>
      <w:tblInd w:w="0" w:type="dxa"/>
      <w:tblBorders>
        <w:top w:val="single" w:color="000000" w:themeColor="accent5" w:themeShade="95" w:sz="4" w:space="0"/>
        <w:left w:val="single" w:color="000000" w:themeColor="accent5" w:themeShade="95" w:sz="4" w:space="0"/>
        <w:bottom w:val="single" w:color="000000" w:themeColor="accent5" w:themeShade="95" w:sz="4" w:space="0"/>
        <w:right w:val="single" w:color="000000" w:themeColor="accent5" w:themeShade="95" w:sz="4" w:space="0"/>
        <w:insideH w:val="single" w:color="000000" w:themeColor="accent5" w:themeShade="95" w:sz="4" w:space="0"/>
        <w:insideV w:val="single" w:color="000000" w:themeColor="accent5"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5" w:themeTint="34" w:fill="daeef3" w:themeFill="accent5" w:themeFillTint="34"/>
        <w:tcBorders/>
      </w:tcPr>
    </w:tblStylePr>
    <w:tblStylePr w:type="band2Vert">
      <w:rPr>
        <w:rFonts w:ascii="Arial" w:hAnsi="Arial"/>
        <w:color w:val="404040"/>
        <w:sz w:val="22"/>
      </w:rPr>
      <w:pPr>
        <w:pBdr/>
        <w:spacing/>
        <w:ind/>
      </w:pPr>
      <w:tblPr>
        <w:tblBorders/>
      </w:tblPr>
      <w:tcPr>
        <w:shd w:val="clear" w:color="ffffff" w:themeColor="accent5" w:themeTint="34" w:fill="daeef3" w:themeFill="accent5" w:themeFillTint="34"/>
        <w:tcBorders/>
      </w:tcPr>
    </w:tblStylePr>
    <w:tblStylePr w:type="firstCol">
      <w:rPr>
        <w:rFonts w:ascii="Arial" w:hAnsi="Arial"/>
        <w:color w:val="f2f2f2"/>
        <w:sz w:val="22"/>
      </w:rPr>
      <w:pPr>
        <w:pBdr/>
        <w:spacing/>
        <w:ind/>
      </w:pPr>
      <w:tblPr>
        <w:tblBorders/>
      </w:tblPr>
      <w:tcPr>
        <w:shd w:val="clear" w:color="ffffff" w:themeColor="accent5" w:fill="4bacc6" w:themeFill="accent5"/>
        <w:tcBorders/>
      </w:tcPr>
    </w:tblStylePr>
    <w:tblStylePr w:type="firstRow">
      <w:rPr>
        <w:rFonts w:ascii="Arial" w:hAnsi="Arial"/>
        <w:color w:val="f2f2f2"/>
        <w:sz w:val="22"/>
      </w:rPr>
      <w:pPr>
        <w:pBdr/>
        <w:spacing/>
        <w:ind/>
      </w:pPr>
      <w:tblPr>
        <w:tblBorders/>
      </w:tblPr>
      <w:tcPr>
        <w:shd w:val="clear" w:color="ffffff" w:themeColor="accent5" w:fill="4bacc6" w:themeFill="accent5"/>
        <w:tcBorders/>
      </w:tcPr>
    </w:tblStylePr>
    <w:tblStylePr w:type="lastCol">
      <w:rPr>
        <w:rFonts w:ascii="Arial" w:hAnsi="Arial"/>
        <w:color w:val="f2f2f2"/>
        <w:sz w:val="22"/>
      </w:rPr>
      <w:pPr>
        <w:pBdr/>
        <w:spacing/>
        <w:ind/>
      </w:pPr>
      <w:tblPr>
        <w:tblBorders/>
      </w:tblPr>
      <w:tcPr>
        <w:shd w:val="clear" w:color="ffffff" w:themeColor="accent5" w:fill="4bacc6" w:themeFill="accent5"/>
        <w:tcBorders/>
      </w:tcPr>
    </w:tblStylePr>
    <w:tblStylePr w:type="lastRow">
      <w:rPr>
        <w:rFonts w:ascii="Arial" w:hAnsi="Arial"/>
        <w:color w:val="f2f2f2"/>
        <w:sz w:val="22"/>
      </w:rPr>
      <w:pPr>
        <w:pBdr/>
        <w:spacing/>
        <w:ind/>
      </w:pPr>
      <w:tblPr>
        <w:tblBorders/>
      </w:tblPr>
      <w:tcPr>
        <w:shd w:val="clear" w:color="ffffff" w:themeColor="accent5" w:fill="4bacc6" w:themeFill="accent5"/>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9">
    <w:name w:val="Bordered &amp; Lined - Accent 6"/>
    <w:basedOn w:val="853"/>
    <w:uiPriority w:val="99"/>
    <w:pPr>
      <w:pBdr/>
      <w:spacing w:after="0" w:line="240" w:lineRule="auto"/>
      <w:ind/>
    </w:pPr>
    <w:rPr>
      <w:color w:val="404040"/>
    </w:rPr>
    <w:tblPr>
      <w:tblStyleRowBandSize w:val="1"/>
      <w:tblStyleColBandSize w:val="1"/>
      <w:tblInd w:w="0" w:type="dxa"/>
      <w:tblBorders>
        <w:top w:val="single" w:color="000000" w:themeColor="accent6" w:themeShade="95" w:sz="4" w:space="0"/>
        <w:left w:val="single" w:color="000000" w:themeColor="accent6" w:themeShade="95" w:sz="4" w:space="0"/>
        <w:bottom w:val="single" w:color="000000" w:themeColor="accent6" w:themeShade="95" w:sz="4" w:space="0"/>
        <w:right w:val="single" w:color="000000" w:themeColor="accent6" w:themeShade="95" w:sz="4" w:space="0"/>
        <w:insideH w:val="single" w:color="000000" w:themeColor="accent6" w:themeShade="95" w:sz="4" w:space="0"/>
        <w:insideV w:val="single" w:color="000000" w:themeColor="accent6"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6" w:themeTint="34" w:fill="fdead9" w:themeFill="accent6" w:themeFillTint="34"/>
        <w:tcBorders/>
      </w:tcPr>
    </w:tblStylePr>
    <w:tblStylePr w:type="band2Vert">
      <w:rPr>
        <w:rFonts w:ascii="Arial" w:hAnsi="Arial"/>
        <w:color w:val="404040"/>
        <w:sz w:val="22"/>
      </w:rPr>
      <w:pPr>
        <w:pBdr/>
        <w:spacing/>
        <w:ind/>
      </w:pPr>
      <w:tblPr>
        <w:tblBorders/>
      </w:tblPr>
      <w:tcPr>
        <w:shd w:val="clear" w:color="ffffff" w:themeColor="accent6" w:themeTint="34" w:fill="fdead9" w:themeFill="accent6" w:themeFillTint="34"/>
        <w:tcBorders/>
      </w:tcPr>
    </w:tblStylePr>
    <w:tblStylePr w:type="firstCol">
      <w:rPr>
        <w:rFonts w:ascii="Arial" w:hAnsi="Arial"/>
        <w:color w:val="f2f2f2"/>
        <w:sz w:val="22"/>
      </w:rPr>
      <w:pPr>
        <w:pBdr/>
        <w:spacing/>
        <w:ind/>
      </w:pPr>
      <w:tblPr>
        <w:tblBorders/>
      </w:tblPr>
      <w:tcPr>
        <w:shd w:val="clear" w:color="ffffff" w:themeColor="accent6" w:fill="f79646" w:themeFill="accent6"/>
        <w:tcBorders/>
      </w:tcPr>
    </w:tblStylePr>
    <w:tblStylePr w:type="firstRow">
      <w:rPr>
        <w:rFonts w:ascii="Arial" w:hAnsi="Arial"/>
        <w:color w:val="f2f2f2"/>
        <w:sz w:val="22"/>
      </w:rPr>
      <w:pPr>
        <w:pBdr/>
        <w:spacing/>
        <w:ind/>
      </w:pPr>
      <w:tblPr>
        <w:tblBorders/>
      </w:tblPr>
      <w:tcPr>
        <w:shd w:val="clear" w:color="ffffff" w:themeColor="accent6" w:fill="f79646" w:themeFill="accent6"/>
        <w:tcBorders/>
      </w:tcPr>
    </w:tblStylePr>
    <w:tblStylePr w:type="lastCol">
      <w:rPr>
        <w:rFonts w:ascii="Arial" w:hAnsi="Arial"/>
        <w:color w:val="f2f2f2"/>
        <w:sz w:val="22"/>
      </w:rPr>
      <w:pPr>
        <w:pBdr/>
        <w:spacing/>
        <w:ind/>
      </w:pPr>
      <w:tblPr>
        <w:tblBorders/>
      </w:tblPr>
      <w:tcPr>
        <w:shd w:val="clear" w:color="ffffff" w:themeColor="accent6" w:fill="f79646" w:themeFill="accent6"/>
        <w:tcBorders/>
      </w:tcPr>
    </w:tblStylePr>
    <w:tblStylePr w:type="lastRow">
      <w:rPr>
        <w:rFonts w:ascii="Arial" w:hAnsi="Arial"/>
        <w:color w:val="f2f2f2"/>
        <w:sz w:val="22"/>
      </w:rPr>
      <w:pPr>
        <w:pBdr/>
        <w:spacing/>
        <w:ind/>
      </w:pPr>
      <w:tblPr>
        <w:tblBorders/>
      </w:tblPr>
      <w:tcPr>
        <w:shd w:val="clear" w:color="ffffff" w:themeColor="accent6" w:fill="f79646" w:themeFill="accent6"/>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0">
    <w:name w:val="Bordered"/>
    <w:basedOn w:val="853"/>
    <w:uiPriority w:val="99"/>
    <w:pPr>
      <w:pBdr/>
      <w:spacing w:after="0" w:line="240" w:lineRule="auto"/>
      <w:ind/>
    </w:pPr>
    <w:tblPr>
      <w:tblStyleRowBandSize w:val="1"/>
      <w:tblStyleColBandSize w:val="1"/>
      <w:tblInd w:w="0" w:type="dxa"/>
      <w:tbl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insideH w:val="single" w:color="000000" w:themeColor="text1" w:themeTint="26" w:sz="4" w:space="0"/>
        <w:insideV w:val="single" w:color="000000" w:themeColor="text1" w:themeTint="26" w:sz="4" w:space="0"/>
      </w:tblBorders>
    </w:tblPr>
    <w:tcPr>
      <w:tcBorders/>
    </w:tcPr>
    <w:tblStylePr w:type="band1Horz">
      <w:rPr>
        <w:rFonts w:ascii="Arial" w:hAnsi="Arial"/>
        <w:color w:val="404040"/>
        <w:sz w:val="22"/>
      </w:rPr>
      <w:pPr>
        <w:pBdr/>
        <w:spacing/>
        <w:ind/>
      </w:pPr>
      <w:tblPr>
        <w:tblBorders/>
      </w:tblPr>
      <w:tcPr>
        <w:tc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text1" w:themeTint="80" w:sz="12" w:space="0"/>
        </w:tcBorders>
      </w:tcPr>
    </w:tblStylePr>
    <w:tblStylePr w:type="lastCol">
      <w:rPr>
        <w:rFonts w:ascii="Arial" w:hAnsi="Arial"/>
        <w:color w:val="404040"/>
        <w:sz w:val="22"/>
      </w:rPr>
      <w:pPr>
        <w:pBdr/>
        <w:spacing/>
        <w:ind/>
      </w:pPr>
      <w:tblPr>
        <w:tblBorders/>
      </w:tblPr>
      <w:tcPr>
        <w:tcBorders>
          <w:left w:val="single" w:color="000000" w:themeColor="text1" w:themeTint="80" w:sz="12" w:space="0"/>
        </w:tcBorders>
      </w:tcPr>
    </w:tblStylePr>
    <w:tblStylePr w:type="lastRow">
      <w:rPr>
        <w:rFonts w:ascii="Arial" w:hAnsi="Arial"/>
        <w:color w:val="404040"/>
        <w:sz w:val="22"/>
      </w:rPr>
      <w:pPr>
        <w:pBdr/>
        <w:spacing/>
        <w:ind/>
      </w:pPr>
      <w:tblPr>
        <w:tblBorders/>
      </w:tblPr>
      <w:tcPr>
        <w:tcBorders>
          <w:top w:val="single" w:color="000000" w:themeColor="text1" w:themeTint="80"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1">
    <w:name w:val="Bordered - Accent 1"/>
    <w:basedOn w:val="853"/>
    <w:uiPriority w:val="99"/>
    <w:pPr>
      <w:pBdr/>
      <w:spacing w:after="0" w:line="240" w:lineRule="auto"/>
      <w:ind/>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1" w:sz="12" w:space="0"/>
        </w:tcBorders>
      </w:tcPr>
    </w:tblStylePr>
    <w:tblStylePr w:type="lastCol">
      <w:rPr>
        <w:rFonts w:ascii="Arial" w:hAnsi="Arial"/>
        <w:color w:val="404040"/>
        <w:sz w:val="22"/>
      </w:rPr>
      <w:pPr>
        <w:pBdr/>
        <w:spacing/>
        <w:ind/>
      </w:pPr>
      <w:tblPr>
        <w:tblBorders/>
      </w:tblPr>
      <w:tcPr>
        <w:tcBorders>
          <w:left w:val="single" w:color="000000" w:themeColor="accent1" w:sz="12" w:space="0"/>
        </w:tcBorders>
      </w:tcPr>
    </w:tblStylePr>
    <w:tblStylePr w:type="lastRow">
      <w:rPr>
        <w:rFonts w:ascii="Arial" w:hAnsi="Arial"/>
        <w:color w:val="404040"/>
        <w:sz w:val="22"/>
      </w:rPr>
      <w:pPr>
        <w:pBdr/>
        <w:spacing/>
        <w:ind/>
      </w:pPr>
      <w:tblPr>
        <w:tblBorders/>
      </w:tblPr>
      <w:tcPr>
        <w:tcBorders>
          <w:top w:val="single" w:color="000000" w:themeColor="accent1"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2">
    <w:name w:val="Bordered - Accent 2"/>
    <w:basedOn w:val="853"/>
    <w:uiPriority w:val="99"/>
    <w:pPr>
      <w:pBdr/>
      <w:spacing w:after="0" w:line="240" w:lineRule="auto"/>
      <w:ind/>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2" w:themeTint="97" w:sz="12" w:space="0"/>
        </w:tcBorders>
      </w:tcPr>
    </w:tblStylePr>
    <w:tblStylePr w:type="lastCol">
      <w:rPr>
        <w:rFonts w:ascii="Arial" w:hAnsi="Arial"/>
        <w:color w:val="404040"/>
        <w:sz w:val="22"/>
      </w:rPr>
      <w:pPr>
        <w:pBdr/>
        <w:spacing/>
        <w:ind/>
      </w:pPr>
      <w:tblPr>
        <w:tblBorders/>
      </w:tblPr>
      <w:tcPr>
        <w:tcBorders>
          <w:left w:val="single" w:color="000000" w:themeColor="accent2" w:themeTint="97" w:sz="12" w:space="0"/>
        </w:tcBorders>
      </w:tcPr>
    </w:tblStylePr>
    <w:tblStylePr w:type="lastRow">
      <w:rPr>
        <w:rFonts w:ascii="Arial" w:hAnsi="Arial"/>
        <w:color w:val="404040"/>
        <w:sz w:val="22"/>
      </w:rPr>
      <w:pPr>
        <w:pBdr/>
        <w:spacing/>
        <w:ind/>
      </w:pPr>
      <w:tblPr>
        <w:tblBorders/>
      </w:tblPr>
      <w:tcPr>
        <w:tcBorders>
          <w:top w:val="single" w:color="000000" w:themeColor="accent2" w:themeTint="97"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3">
    <w:name w:val="Bordered - Accent 3"/>
    <w:basedOn w:val="853"/>
    <w:uiPriority w:val="99"/>
    <w:pPr>
      <w:pBdr/>
      <w:spacing w:after="0" w:line="240" w:lineRule="auto"/>
      <w:ind/>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3" w:themeTint="98" w:sz="12" w:space="0"/>
        </w:tcBorders>
      </w:tcPr>
    </w:tblStylePr>
    <w:tblStylePr w:type="lastCol">
      <w:rPr>
        <w:rFonts w:ascii="Arial" w:hAnsi="Arial"/>
        <w:color w:val="404040"/>
        <w:sz w:val="22"/>
      </w:rPr>
      <w:pPr>
        <w:pBdr/>
        <w:spacing/>
        <w:ind/>
      </w:pPr>
      <w:tblPr>
        <w:tblBorders/>
      </w:tblPr>
      <w:tcPr>
        <w:tcBorders>
          <w:left w:val="single" w:color="000000" w:themeColor="accent3" w:themeTint="98" w:sz="12" w:space="0"/>
        </w:tcBorders>
      </w:tcPr>
    </w:tblStylePr>
    <w:tblStylePr w:type="lastRow">
      <w:rPr>
        <w:rFonts w:ascii="Arial" w:hAnsi="Arial"/>
        <w:color w:val="404040"/>
        <w:sz w:val="22"/>
      </w:rPr>
      <w:pPr>
        <w:pBdr/>
        <w:spacing/>
        <w:ind/>
      </w:pPr>
      <w:tblPr>
        <w:tblBorders/>
      </w:tblPr>
      <w:tcPr>
        <w:tcBorders>
          <w:top w:val="single" w:color="000000" w:themeColor="accent3" w:themeTint="98"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4">
    <w:name w:val="Bordered - Accent 4"/>
    <w:basedOn w:val="853"/>
    <w:uiPriority w:val="99"/>
    <w:pPr>
      <w:pBdr/>
      <w:spacing w:after="0" w:line="240" w:lineRule="auto"/>
      <w:ind/>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4" w:themeTint="9A" w:sz="12" w:space="0"/>
        </w:tcBorders>
      </w:tcPr>
    </w:tblStylePr>
    <w:tblStylePr w:type="lastCol">
      <w:rPr>
        <w:rFonts w:ascii="Arial" w:hAnsi="Arial"/>
        <w:color w:val="404040"/>
        <w:sz w:val="22"/>
      </w:rPr>
      <w:pPr>
        <w:pBdr/>
        <w:spacing/>
        <w:ind/>
      </w:pPr>
      <w:tblPr>
        <w:tblBorders/>
      </w:tblPr>
      <w:tcPr>
        <w:tcBorders>
          <w:left w:val="single" w:color="000000" w:themeColor="accent4" w:themeTint="9A" w:sz="12" w:space="0"/>
        </w:tcBorders>
      </w:tcPr>
    </w:tblStylePr>
    <w:tblStylePr w:type="lastRow">
      <w:rPr>
        <w:rFonts w:ascii="Arial" w:hAnsi="Arial"/>
        <w:color w:val="404040"/>
        <w:sz w:val="22"/>
      </w:rPr>
      <w:pPr>
        <w:pBdr/>
        <w:spacing/>
        <w:ind/>
      </w:pPr>
      <w:tblPr>
        <w:tblBorders/>
      </w:tblPr>
      <w:tcPr>
        <w:tcBorders>
          <w:top w:val="single" w:color="000000" w:themeColor="accent4" w:themeTint="9A"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5">
    <w:name w:val="Bordered - Accent 5"/>
    <w:basedOn w:val="853"/>
    <w:uiPriority w:val="99"/>
    <w:pPr>
      <w:pBdr/>
      <w:spacing w:after="0" w:line="240" w:lineRule="auto"/>
      <w:ind/>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5" w:themeTint="9A" w:sz="12" w:space="0"/>
        </w:tcBorders>
      </w:tcPr>
    </w:tblStylePr>
    <w:tblStylePr w:type="lastCol">
      <w:rPr>
        <w:rFonts w:ascii="Arial" w:hAnsi="Arial"/>
        <w:color w:val="404040"/>
        <w:sz w:val="22"/>
      </w:rPr>
      <w:pPr>
        <w:pBdr/>
        <w:spacing/>
        <w:ind/>
      </w:pPr>
      <w:tblPr>
        <w:tblBorders/>
      </w:tblPr>
      <w:tcPr>
        <w:tcBorders>
          <w:left w:val="single" w:color="000000" w:themeColor="accent5" w:themeTint="9A" w:sz="12" w:space="0"/>
        </w:tcBorders>
      </w:tcPr>
    </w:tblStylePr>
    <w:tblStylePr w:type="lastRow">
      <w:rPr>
        <w:rFonts w:ascii="Arial" w:hAnsi="Arial"/>
        <w:color w:val="404040"/>
        <w:sz w:val="22"/>
      </w:rPr>
      <w:pPr>
        <w:pBdr/>
        <w:spacing/>
        <w:ind/>
      </w:pPr>
      <w:tblPr>
        <w:tblBorders/>
      </w:tblPr>
      <w:tcPr>
        <w:tcBorders>
          <w:top w:val="single" w:color="000000" w:themeColor="accent5" w:themeTint="9A"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6">
    <w:name w:val="Bordered - Accent 6"/>
    <w:basedOn w:val="853"/>
    <w:uiPriority w:val="99"/>
    <w:pPr>
      <w:pBdr/>
      <w:spacing w:after="0" w:line="240" w:lineRule="auto"/>
      <w:ind/>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6" w:themeTint="98" w:sz="12" w:space="0"/>
        </w:tcBorders>
      </w:tcPr>
    </w:tblStylePr>
    <w:tblStylePr w:type="lastCol">
      <w:rPr>
        <w:rFonts w:ascii="Arial" w:hAnsi="Arial"/>
        <w:color w:val="404040"/>
        <w:sz w:val="22"/>
      </w:rPr>
      <w:pPr>
        <w:pBdr/>
        <w:spacing/>
        <w:ind/>
      </w:pPr>
      <w:tblPr>
        <w:tblBorders/>
      </w:tblPr>
      <w:tcPr>
        <w:tcBorders>
          <w:left w:val="single" w:color="000000" w:themeColor="accent6" w:themeTint="98" w:sz="12" w:space="0"/>
        </w:tcBorders>
      </w:tcPr>
    </w:tblStylePr>
    <w:tblStylePr w:type="lastRow">
      <w:rPr>
        <w:rFonts w:ascii="Arial" w:hAnsi="Arial"/>
        <w:color w:val="404040"/>
        <w:sz w:val="22"/>
      </w:rPr>
      <w:pPr>
        <w:pBdr/>
        <w:spacing/>
        <w:ind/>
      </w:pPr>
      <w:tblPr>
        <w:tblBorders/>
      </w:tblPr>
      <w:tcPr>
        <w:tcBorders>
          <w:top w:val="single" w:color="000000" w:themeColor="accent6" w:themeTint="98"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character" w:styleId="827">
    <w:name w:val="Footnote Text Char"/>
    <w:link w:val="859"/>
    <w:uiPriority w:val="99"/>
    <w:pPr>
      <w:pBdr/>
      <w:spacing/>
      <w:ind/>
    </w:pPr>
    <w:rPr>
      <w:sz w:val="18"/>
    </w:rPr>
  </w:style>
  <w:style w:type="character" w:styleId="828">
    <w:name w:val="footnote reference"/>
    <w:basedOn w:val="852"/>
    <w:uiPriority w:val="99"/>
    <w:unhideWhenUsed/>
    <w:pPr>
      <w:pBdr/>
      <w:spacing/>
      <w:ind/>
    </w:pPr>
    <w:rPr>
      <w:vertAlign w:val="superscript"/>
    </w:rPr>
  </w:style>
  <w:style w:type="paragraph" w:styleId="829">
    <w:name w:val="endnote text"/>
    <w:basedOn w:val="842"/>
    <w:link w:val="830"/>
    <w:uiPriority w:val="99"/>
    <w:semiHidden/>
    <w:unhideWhenUsed/>
    <w:pPr>
      <w:pBdr/>
      <w:spacing w:after="0" w:line="240" w:lineRule="auto"/>
      <w:ind/>
    </w:pPr>
    <w:rPr>
      <w:sz w:val="20"/>
    </w:rPr>
  </w:style>
  <w:style w:type="character" w:styleId="830">
    <w:name w:val="Endnote Text Char"/>
    <w:link w:val="829"/>
    <w:uiPriority w:val="99"/>
    <w:pPr>
      <w:pBdr/>
      <w:spacing/>
      <w:ind/>
    </w:pPr>
    <w:rPr>
      <w:sz w:val="20"/>
    </w:rPr>
  </w:style>
  <w:style w:type="character" w:styleId="831">
    <w:name w:val="endnote reference"/>
    <w:basedOn w:val="852"/>
    <w:uiPriority w:val="99"/>
    <w:semiHidden/>
    <w:unhideWhenUsed/>
    <w:pPr>
      <w:pBdr/>
      <w:spacing/>
      <w:ind/>
    </w:pPr>
    <w:rPr>
      <w:vertAlign w:val="superscript"/>
    </w:rPr>
  </w:style>
  <w:style w:type="paragraph" w:styleId="832">
    <w:name w:val="toc 1"/>
    <w:basedOn w:val="842"/>
    <w:next w:val="842"/>
    <w:uiPriority w:val="39"/>
    <w:unhideWhenUsed/>
    <w:pPr>
      <w:pBdr/>
      <w:spacing w:after="57"/>
      <w:ind w:right="0" w:firstLine="0" w:left="0"/>
    </w:pPr>
  </w:style>
  <w:style w:type="paragraph" w:styleId="833">
    <w:name w:val="toc 2"/>
    <w:basedOn w:val="842"/>
    <w:next w:val="842"/>
    <w:uiPriority w:val="39"/>
    <w:unhideWhenUsed/>
    <w:pPr>
      <w:pBdr/>
      <w:spacing w:after="57"/>
      <w:ind w:right="0" w:firstLine="0" w:left="283"/>
    </w:pPr>
  </w:style>
  <w:style w:type="paragraph" w:styleId="834">
    <w:name w:val="toc 3"/>
    <w:basedOn w:val="842"/>
    <w:next w:val="842"/>
    <w:uiPriority w:val="39"/>
    <w:unhideWhenUsed/>
    <w:pPr>
      <w:pBdr/>
      <w:spacing w:after="57"/>
      <w:ind w:right="0" w:firstLine="0" w:left="567"/>
    </w:pPr>
  </w:style>
  <w:style w:type="paragraph" w:styleId="835">
    <w:name w:val="toc 4"/>
    <w:basedOn w:val="842"/>
    <w:next w:val="842"/>
    <w:uiPriority w:val="39"/>
    <w:unhideWhenUsed/>
    <w:pPr>
      <w:pBdr/>
      <w:spacing w:after="57"/>
      <w:ind w:right="0" w:firstLine="0" w:left="850"/>
    </w:pPr>
  </w:style>
  <w:style w:type="paragraph" w:styleId="836">
    <w:name w:val="toc 5"/>
    <w:basedOn w:val="842"/>
    <w:next w:val="842"/>
    <w:uiPriority w:val="39"/>
    <w:unhideWhenUsed/>
    <w:pPr>
      <w:pBdr/>
      <w:spacing w:after="57"/>
      <w:ind w:right="0" w:firstLine="0" w:left="1134"/>
    </w:pPr>
  </w:style>
  <w:style w:type="paragraph" w:styleId="837">
    <w:name w:val="toc 6"/>
    <w:basedOn w:val="842"/>
    <w:next w:val="842"/>
    <w:uiPriority w:val="39"/>
    <w:unhideWhenUsed/>
    <w:pPr>
      <w:pBdr/>
      <w:spacing w:after="57"/>
      <w:ind w:right="0" w:firstLine="0" w:left="1417"/>
    </w:pPr>
  </w:style>
  <w:style w:type="paragraph" w:styleId="838">
    <w:name w:val="toc 7"/>
    <w:basedOn w:val="842"/>
    <w:next w:val="842"/>
    <w:uiPriority w:val="39"/>
    <w:unhideWhenUsed/>
    <w:pPr>
      <w:pBdr/>
      <w:spacing w:after="57"/>
      <w:ind w:right="0" w:firstLine="0" w:left="1701"/>
    </w:pPr>
  </w:style>
  <w:style w:type="paragraph" w:styleId="839">
    <w:name w:val="toc 8"/>
    <w:basedOn w:val="842"/>
    <w:next w:val="842"/>
    <w:uiPriority w:val="39"/>
    <w:unhideWhenUsed/>
    <w:pPr>
      <w:pBdr/>
      <w:spacing w:after="57"/>
      <w:ind w:right="0" w:firstLine="0" w:left="1984"/>
    </w:pPr>
  </w:style>
  <w:style w:type="paragraph" w:styleId="840">
    <w:name w:val="toc 9"/>
    <w:basedOn w:val="842"/>
    <w:next w:val="842"/>
    <w:uiPriority w:val="39"/>
    <w:unhideWhenUsed/>
    <w:pPr>
      <w:pBdr/>
      <w:spacing w:after="57"/>
      <w:ind w:right="0" w:firstLine="0" w:left="2268"/>
    </w:pPr>
  </w:style>
  <w:style w:type="paragraph" w:styleId="841">
    <w:name w:val="table of figures"/>
    <w:basedOn w:val="842"/>
    <w:next w:val="842"/>
    <w:uiPriority w:val="99"/>
    <w:unhideWhenUsed/>
    <w:pPr>
      <w:pBdr/>
      <w:spacing w:after="0" w:afterAutospacing="0"/>
      <w:ind/>
    </w:pPr>
  </w:style>
  <w:style w:type="paragraph" w:styleId="842" w:default="1">
    <w:name w:val="Normal"/>
    <w:uiPriority w:val="0"/>
    <w:qFormat/>
    <w:pPr>
      <w:widowControl w:val="true"/>
      <w:pBdr/>
      <w:spacing w:after="200" w:before="0"/>
      <w:ind/>
      <w:jc w:val="left"/>
    </w:pPr>
    <w:rPr>
      <w:rFonts w:ascii="Times New Roman" w:hAnsi="Times New Roman" w:eastAsiaTheme="minorHAnsi" w:cstheme="minorBidi"/>
      <w:color w:val="auto"/>
      <w:sz w:val="24"/>
      <w:szCs w:val="24"/>
      <w:lang w:val="en-US" w:eastAsia="en-US" w:bidi="ar-SA"/>
    </w:rPr>
  </w:style>
  <w:style w:type="paragraph" w:styleId="843">
    <w:name w:val="Heading 1"/>
    <w:basedOn w:val="842"/>
    <w:next w:val="854"/>
    <w:uiPriority w:val="9"/>
    <w:qFormat/>
    <w:pPr>
      <w:keepNext w:val="true"/>
      <w:keepLines w:val="true"/>
      <w:numPr>
        <w:ilvl w:val="0"/>
        <w:numId w:val="1"/>
      </w:numPr>
      <w:pBdr/>
      <w:spacing w:after="283" w:before="482"/>
      <w:ind/>
      <w:outlineLvl w:val="0"/>
    </w:pPr>
    <w:rPr>
      <w:rFonts w:ascii="Arial" w:hAnsi="Arial" w:eastAsiaTheme="majorEastAsia" w:cstheme="majorBidi"/>
      <w:b/>
      <w:bCs/>
      <w:color w:val="000000"/>
      <w:sz w:val="28"/>
      <w:szCs w:val="28"/>
    </w:rPr>
  </w:style>
  <w:style w:type="paragraph" w:styleId="844">
    <w:name w:val="Heading 2"/>
    <w:basedOn w:val="842"/>
    <w:next w:val="854"/>
    <w:uiPriority w:val="9"/>
    <w:unhideWhenUsed/>
    <w:qFormat/>
    <w:pPr>
      <w:keepNext w:val="true"/>
      <w:keepLines w:val="true"/>
      <w:numPr>
        <w:ilvl w:val="1"/>
        <w:numId w:val="1"/>
      </w:numPr>
      <w:pBdr/>
      <w:spacing w:after="0" w:before="200"/>
      <w:ind/>
      <w:outlineLvl w:val="1"/>
    </w:pPr>
    <w:rPr>
      <w:rFonts w:ascii="Arial" w:hAnsi="Arial" w:eastAsiaTheme="majorEastAsia" w:cstheme="majorBidi"/>
      <w:b/>
      <w:bCs/>
      <w:color w:val="000000"/>
      <w:sz w:val="28"/>
      <w:szCs w:val="28"/>
    </w:rPr>
  </w:style>
  <w:style w:type="paragraph" w:styleId="845">
    <w:name w:val="Heading 3"/>
    <w:basedOn w:val="842"/>
    <w:next w:val="854"/>
    <w:uiPriority w:val="9"/>
    <w:unhideWhenUsed/>
    <w:qFormat/>
    <w:pPr>
      <w:keepNext w:val="true"/>
      <w:keepLines w:val="true"/>
      <w:numPr>
        <w:ilvl w:val="2"/>
        <w:numId w:val="1"/>
      </w:numPr>
      <w:pBdr/>
      <w:spacing w:after="200" w:before="200"/>
      <w:ind/>
      <w:outlineLvl w:val="2"/>
    </w:pPr>
    <w:rPr>
      <w:rFonts w:ascii="Arial" w:hAnsi="Arial" w:eastAsiaTheme="majorEastAsia" w:cstheme="majorBidi"/>
      <w:b/>
      <w:bCs/>
      <w:color w:val="000000"/>
      <w:sz w:val="24"/>
    </w:rPr>
  </w:style>
  <w:style w:type="paragraph" w:styleId="846">
    <w:name w:val="Heading 4"/>
    <w:basedOn w:val="842"/>
    <w:next w:val="854"/>
    <w:uiPriority w:val="9"/>
    <w:unhideWhenUsed/>
    <w:qFormat/>
    <w:pPr>
      <w:keepNext w:val="true"/>
      <w:keepLines w:val="true"/>
      <w:pBdr/>
      <w:spacing w:after="0" w:before="200"/>
      <w:ind/>
      <w:outlineLvl w:val="3"/>
    </w:pPr>
    <w:rPr>
      <w:rFonts w:ascii="Arial" w:hAnsi="Arial" w:eastAsiaTheme="majorEastAsia" w:cstheme="majorBidi"/>
      <w:b/>
      <w:bCs/>
      <w:color w:val="000000"/>
    </w:rPr>
  </w:style>
  <w:style w:type="paragraph" w:styleId="847">
    <w:name w:val="Heading 5"/>
    <w:basedOn w:val="842"/>
    <w:next w:val="854"/>
    <w:uiPriority w:val="9"/>
    <w:unhideWhenUsed/>
    <w:qFormat/>
    <w:pPr>
      <w:keepNext w:val="true"/>
      <w:keepLines w:val="true"/>
      <w:pBdr/>
      <w:spacing w:after="0" w:before="200"/>
      <w:ind/>
      <w:outlineLvl w:val="4"/>
    </w:pPr>
    <w:rPr>
      <w:rFonts w:ascii="Arial" w:hAnsi="Arial" w:eastAsiaTheme="majorEastAsia" w:cstheme="majorBidi"/>
      <w:b/>
      <w:iCs/>
      <w:color w:val="000000" w:themeColor="text1"/>
      <w14:textFill>
        <w14:solidFill>
          <w14:schemeClr w14:val="tx1"/>
        </w14:solidFill>
      </w14:textFill>
    </w:rPr>
  </w:style>
  <w:style w:type="paragraph" w:styleId="848">
    <w:name w:val="Heading 6"/>
    <w:basedOn w:val="842"/>
    <w:next w:val="854"/>
    <w:uiPriority w:val="9"/>
    <w:unhideWhenUsed/>
    <w:qFormat/>
    <w:pPr>
      <w:keepNext w:val="true"/>
      <w:keepLines w:val="true"/>
      <w:pBdr/>
      <w:spacing w:after="200" w:before="200"/>
      <w:ind/>
      <w:outlineLvl w:val="5"/>
    </w:pPr>
    <w:rPr>
      <w:rFonts w:eastAsiaTheme="majorEastAsia" w:cstheme="majorBidi"/>
      <w:color w:val="000000" w:themeColor="text1"/>
      <w14:textFill>
        <w14:solidFill>
          <w14:schemeClr w14:val="tx1"/>
        </w14:solidFill>
      </w14:textFill>
    </w:rPr>
  </w:style>
  <w:style w:type="paragraph" w:styleId="849">
    <w:name w:val="Heading 7"/>
    <w:basedOn w:val="842"/>
    <w:next w:val="854"/>
    <w:uiPriority w:val="9"/>
    <w:unhideWhenUsed/>
    <w:qFormat/>
    <w:pPr>
      <w:keepNext w:val="true"/>
      <w:keepLines w:val="true"/>
      <w:pBdr/>
      <w:spacing w:after="0" w:before="200"/>
      <w:ind/>
      <w:outlineLvl w:val="6"/>
    </w:pPr>
    <w:rPr>
      <w:rFonts w:asciiTheme="majorHAnsi" w:hAnsiTheme="majorHAnsi" w:eastAsiaTheme="majorEastAsia" w:cstheme="majorBidi"/>
      <w:color w:val="4f81bd" w:themeColor="accent1"/>
      <w:sz w:val="24"/>
      <w:szCs w:val="24"/>
      <w14:textFill>
        <w14:solidFill>
          <w14:schemeClr w14:val="accent1"/>
        </w14:solidFill>
      </w14:textFill>
    </w:rPr>
  </w:style>
  <w:style w:type="paragraph" w:styleId="850">
    <w:name w:val="Heading 8"/>
    <w:basedOn w:val="842"/>
    <w:next w:val="854"/>
    <w:uiPriority w:val="9"/>
    <w:unhideWhenUsed/>
    <w:qFormat/>
    <w:pPr>
      <w:keepNext w:val="true"/>
      <w:keepLines w:val="true"/>
      <w:pBdr/>
      <w:spacing w:after="0" w:before="200"/>
      <w:ind/>
      <w:outlineLvl w:val="7"/>
    </w:pPr>
    <w:rPr>
      <w:rFonts w:asciiTheme="majorHAnsi" w:hAnsiTheme="majorHAnsi" w:eastAsiaTheme="majorEastAsia" w:cstheme="majorBidi"/>
      <w:color w:val="4f81bd" w:themeColor="accent1"/>
      <w:sz w:val="24"/>
      <w:szCs w:val="24"/>
      <w14:textFill>
        <w14:solidFill>
          <w14:schemeClr w14:val="accent1"/>
        </w14:solidFill>
      </w14:textFill>
    </w:rPr>
  </w:style>
  <w:style w:type="paragraph" w:styleId="851">
    <w:name w:val="Heading 9"/>
    <w:basedOn w:val="842"/>
    <w:next w:val="854"/>
    <w:uiPriority w:val="9"/>
    <w:unhideWhenUsed/>
    <w:qFormat/>
    <w:pPr>
      <w:keepNext w:val="true"/>
      <w:keepLines w:val="true"/>
      <w:pBdr/>
      <w:spacing w:after="0" w:before="200"/>
      <w:ind/>
      <w:outlineLvl w:val="8"/>
    </w:pPr>
    <w:rPr>
      <w:rFonts w:asciiTheme="majorHAnsi" w:hAnsiTheme="majorHAnsi" w:eastAsiaTheme="majorEastAsia" w:cstheme="majorBidi"/>
      <w:color w:val="4f81bd" w:themeColor="accent1"/>
      <w:sz w:val="24"/>
      <w:szCs w:val="24"/>
      <w14:textFill>
        <w14:solidFill>
          <w14:schemeClr w14:val="accent1"/>
        </w14:solidFill>
      </w14:textFill>
    </w:rPr>
  </w:style>
  <w:style w:type="character" w:styleId="852" w:default="1">
    <w:name w:val="Default Paragraph Font"/>
    <w:uiPriority w:val="0"/>
    <w:semiHidden/>
    <w:unhideWhenUsed/>
    <w:qFormat/>
    <w:pPr>
      <w:pBdr/>
      <w:spacing/>
      <w:ind/>
    </w:pPr>
  </w:style>
  <w:style w:type="table" w:styleId="853" w:default="1">
    <w:name w:val="Normal Table"/>
    <w:uiPriority w:val="0"/>
    <w:qFormat/>
    <w:pPr>
      <w:pBdr/>
      <w:spacing/>
      <w:ind/>
    </w:pPr>
    <w:tblPr>
      <w:tblBorders/>
      <w:tblCellMar>
        <w:left w:w="108" w:type="dxa"/>
        <w:top w:w="0" w:type="dxa"/>
        <w:right w:w="108" w:type="dxa"/>
        <w:bottom w:w="0" w:type="dxa"/>
      </w:tblCellMar>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paragraph" w:styleId="854">
    <w:name w:val="Body Text"/>
    <w:basedOn w:val="842"/>
    <w:uiPriority w:val="0"/>
    <w:qFormat/>
    <w:pPr>
      <w:pBdr/>
      <w:spacing w:after="180" w:before="180"/>
      <w:ind/>
    </w:pPr>
    <w:rPr>
      <w:rFonts w:ascii="Times New Roman" w:hAnsi="Times New Roman"/>
      <w:sz w:val="24"/>
    </w:rPr>
  </w:style>
  <w:style w:type="paragraph" w:styleId="855">
    <w:name w:val="Block Text"/>
    <w:basedOn w:val="854"/>
    <w:next w:val="854"/>
    <w:uiPriority w:val="9"/>
    <w:unhideWhenUsed/>
    <w:qFormat/>
    <w:pPr>
      <w:pBdr/>
      <w:spacing w:after="100" w:before="100"/>
      <w:ind w:right="480" w:firstLine="0" w:left="480"/>
    </w:pPr>
  </w:style>
  <w:style w:type="paragraph" w:styleId="856">
    <w:name w:val="Caption"/>
    <w:basedOn w:val="842"/>
    <w:next w:val="842"/>
    <w:link w:val="862"/>
    <w:uiPriority w:val="0"/>
    <w:qFormat/>
    <w:pPr>
      <w:pBdr/>
      <w:spacing w:after="120" w:before="0"/>
      <w:ind/>
    </w:pPr>
    <w:rPr>
      <w:i/>
    </w:rPr>
  </w:style>
  <w:style w:type="paragraph" w:styleId="857">
    <w:name w:val="Date"/>
    <w:next w:val="854"/>
    <w:uiPriority w:val="0"/>
    <w:qFormat/>
    <w:pPr>
      <w:keepNext w:val="true"/>
      <w:keepLines w:val="true"/>
      <w:widowControl w:val="true"/>
      <w:pBdr/>
      <w:spacing w:after="200" w:before="0"/>
      <w:ind/>
      <w:jc w:val="center"/>
    </w:pPr>
    <w:rPr>
      <w:rFonts w:ascii="Times New Roman" w:hAnsi="Times New Roman" w:eastAsiaTheme="minorHAnsi" w:cstheme="minorBidi"/>
      <w:color w:val="auto"/>
      <w:sz w:val="24"/>
      <w:szCs w:val="24"/>
      <w:lang w:val="en-US" w:eastAsia="en-US" w:bidi="ar-SA"/>
    </w:rPr>
  </w:style>
  <w:style w:type="paragraph" w:styleId="858">
    <w:name w:val="Footer"/>
    <w:basedOn w:val="842"/>
    <w:uiPriority w:val="0"/>
    <w:qFormat/>
    <w:pPr>
      <w:pBdr/>
      <w:tabs>
        <w:tab w:val="center" w:leader="none" w:pos="4153"/>
        <w:tab w:val="right" w:leader="none" w:pos="8306"/>
      </w:tabs>
      <w:spacing/>
      <w:ind/>
      <w:jc w:val="left"/>
    </w:pPr>
    <w:rPr>
      <w:sz w:val="18"/>
      <w:szCs w:val="18"/>
    </w:rPr>
  </w:style>
  <w:style w:type="paragraph" w:styleId="859">
    <w:name w:val="footnote text"/>
    <w:basedOn w:val="842"/>
    <w:uiPriority w:val="9"/>
    <w:unhideWhenUsed/>
    <w:qFormat/>
    <w:pPr>
      <w:pBdr/>
      <w:spacing/>
      <w:ind/>
    </w:pPr>
  </w:style>
  <w:style w:type="paragraph" w:styleId="860">
    <w:name w:val="Header"/>
    <w:basedOn w:val="842"/>
    <w:uiPriority w:val="0"/>
    <w:qFormat/>
    <w:pPr>
      <w:pBdr/>
      <w:tabs>
        <w:tab w:val="center" w:leader="none" w:pos="4153"/>
        <w:tab w:val="right" w:leader="none" w:pos="8306"/>
      </w:tabs>
      <w:spacing/>
      <w:ind/>
    </w:pPr>
    <w:rPr>
      <w:sz w:val="18"/>
      <w:szCs w:val="18"/>
    </w:rPr>
  </w:style>
  <w:style w:type="character" w:styleId="861">
    <w:name w:val="Hyperlink"/>
    <w:basedOn w:val="862"/>
    <w:uiPriority w:val="0"/>
    <w:qFormat/>
    <w:pPr>
      <w:pBdr/>
      <w:spacing/>
      <w:ind/>
    </w:pPr>
    <w:rPr>
      <w:color w:val="000000"/>
    </w:rPr>
  </w:style>
  <w:style w:type="character" w:styleId="862" w:customStyle="1">
    <w:name w:val="Body Text Char"/>
    <w:basedOn w:val="852"/>
    <w:link w:val="856"/>
    <w:uiPriority w:val="0"/>
    <w:qFormat/>
    <w:pPr>
      <w:pBdr/>
      <w:spacing/>
      <w:ind/>
    </w:pPr>
  </w:style>
  <w:style w:type="paragraph" w:styleId="863">
    <w:name w:val="index 1"/>
    <w:basedOn w:val="842"/>
    <w:next w:val="842"/>
    <w:uiPriority w:val="0"/>
    <w:qFormat/>
    <w:pPr>
      <w:pBdr/>
      <w:spacing/>
      <w:ind/>
    </w:pPr>
  </w:style>
  <w:style w:type="paragraph" w:styleId="864">
    <w:name w:val="index heading"/>
    <w:basedOn w:val="865"/>
    <w:next w:val="863"/>
    <w:uiPriority w:val="0"/>
    <w:qFormat/>
    <w:pPr>
      <w:pBdr/>
      <w:spacing/>
      <w:ind/>
    </w:pPr>
  </w:style>
  <w:style w:type="paragraph" w:styleId="865" w:customStyle="1">
    <w:name w:val="Heading"/>
    <w:basedOn w:val="842"/>
    <w:next w:val="854"/>
    <w:uiPriority w:val="0"/>
    <w:qFormat/>
    <w:pPr>
      <w:keepNext w:val="true"/>
      <w:pBdr/>
      <w:spacing w:after="120" w:before="240"/>
      <w:ind/>
    </w:pPr>
    <w:rPr>
      <w:rFonts w:ascii="Times New Roman" w:hAnsi="Times New Roman" w:eastAsia="Noto Sans CJK SC" w:cs="Lohit Devanagari"/>
      <w:sz w:val="28"/>
      <w:szCs w:val="28"/>
    </w:rPr>
  </w:style>
  <w:style w:type="paragraph" w:styleId="866">
    <w:name w:val="List"/>
    <w:basedOn w:val="854"/>
    <w:uiPriority w:val="0"/>
    <w:qFormat/>
    <w:pPr>
      <w:pBdr/>
      <w:spacing/>
      <w:ind/>
    </w:pPr>
    <w:rPr>
      <w:rFonts w:cs="Lohit Devanagari"/>
    </w:rPr>
  </w:style>
  <w:style w:type="paragraph" w:styleId="867">
    <w:name w:val="Subtitle"/>
    <w:basedOn w:val="868"/>
    <w:next w:val="854"/>
    <w:uiPriority w:val="0"/>
    <w:qFormat/>
    <w:pPr>
      <w:keepNext w:val="true"/>
      <w:keepLines w:val="true"/>
      <w:pBdr/>
      <w:spacing w:after="240" w:before="240"/>
      <w:ind/>
      <w:jc w:val="center"/>
    </w:pPr>
    <w:rPr>
      <w:sz w:val="30"/>
      <w:szCs w:val="30"/>
    </w:rPr>
  </w:style>
  <w:style w:type="paragraph" w:styleId="868">
    <w:name w:val="Title"/>
    <w:basedOn w:val="842"/>
    <w:next w:val="854"/>
    <w:uiPriority w:val="0"/>
    <w:qFormat/>
    <w:pPr>
      <w:keepNext w:val="true"/>
      <w:keepLines w:val="true"/>
      <w:pBdr/>
      <w:spacing w:after="240" w:before="480"/>
      <w:ind/>
      <w:jc w:val="center"/>
    </w:pPr>
    <w:rPr>
      <w:rFonts w:ascii="Arial" w:hAnsi="Arial" w:eastAsiaTheme="majorEastAsia" w:cstheme="majorBidi"/>
      <w:b/>
      <w:bCs/>
      <w:color w:val="000000"/>
      <w:sz w:val="40"/>
      <w:szCs w:val="32"/>
    </w:rPr>
  </w:style>
  <w:style w:type="character" w:styleId="869" w:customStyle="1">
    <w:name w:val="Verbatim Char"/>
    <w:basedOn w:val="862"/>
    <w:link w:val="870"/>
    <w:uiPriority w:val="0"/>
    <w:qFormat/>
    <w:pPr>
      <w:pBdr/>
      <w:spacing/>
      <w:ind/>
    </w:pPr>
    <w:rPr>
      <w:rFonts w:ascii="Consolas" w:hAnsi="Consolas"/>
      <w:sz w:val="22"/>
    </w:rPr>
  </w:style>
  <w:style w:type="paragraph" w:styleId="870" w:customStyle="1">
    <w:name w:val="Source Code"/>
    <w:basedOn w:val="842"/>
    <w:link w:val="869"/>
    <w:uiPriority w:val="0"/>
    <w:qFormat/>
    <w:pPr>
      <w:pBdr/>
      <w:shd w:val="clear" w:color="auto" w:fill="f8f8f8"/>
      <w:spacing/>
      <w:ind/>
    </w:pPr>
  </w:style>
  <w:style w:type="character" w:styleId="871" w:customStyle="1">
    <w:name w:val="Section Number"/>
    <w:basedOn w:val="862"/>
    <w:uiPriority w:val="0"/>
    <w:qFormat/>
    <w:pPr>
      <w:pBdr/>
      <w:spacing/>
      <w:ind/>
    </w:pPr>
  </w:style>
  <w:style w:type="character" w:styleId="872" w:customStyle="1">
    <w:name w:val="Footnote Characters"/>
    <w:basedOn w:val="862"/>
    <w:uiPriority w:val="0"/>
    <w:qFormat/>
    <w:pPr>
      <w:pBdr/>
      <w:spacing/>
      <w:ind/>
    </w:pPr>
    <w:rPr>
      <w:vertAlign w:val="superscript"/>
    </w:rPr>
  </w:style>
  <w:style w:type="character" w:styleId="873" w:customStyle="1">
    <w:name w:val="Footnote Anchor"/>
    <w:uiPriority w:val="0"/>
    <w:qFormat/>
    <w:pPr>
      <w:pBdr/>
      <w:spacing/>
      <w:ind/>
    </w:pPr>
    <w:rPr>
      <w:vertAlign w:val="superscript"/>
    </w:rPr>
  </w:style>
  <w:style w:type="character" w:styleId="874" w:customStyle="1">
    <w:name w:val="KeywordTok"/>
    <w:basedOn w:val="869"/>
    <w:uiPriority w:val="0"/>
    <w:qFormat/>
    <w:pPr>
      <w:pBdr/>
      <w:spacing/>
      <w:ind/>
    </w:pPr>
    <w:rPr>
      <w:b/>
      <w:color w:val="204a87"/>
      <w:shd w:val="clear" w:color="auto" w:fill="f8f8f8"/>
    </w:rPr>
  </w:style>
  <w:style w:type="character" w:styleId="875" w:customStyle="1">
    <w:name w:val="DataTypeTok"/>
    <w:basedOn w:val="869"/>
    <w:uiPriority w:val="0"/>
    <w:qFormat/>
    <w:pPr>
      <w:pBdr/>
      <w:spacing/>
      <w:ind/>
    </w:pPr>
    <w:rPr>
      <w:color w:val="204a87"/>
      <w:shd w:val="clear" w:color="auto" w:fill="f8f8f8"/>
    </w:rPr>
  </w:style>
  <w:style w:type="character" w:styleId="876" w:customStyle="1">
    <w:name w:val="DecValTok"/>
    <w:basedOn w:val="869"/>
    <w:uiPriority w:val="0"/>
    <w:qFormat/>
    <w:pPr>
      <w:pBdr/>
      <w:spacing/>
      <w:ind/>
    </w:pPr>
    <w:rPr>
      <w:color w:val="0000cf"/>
      <w:shd w:val="clear" w:color="auto" w:fill="f8f8f8"/>
    </w:rPr>
  </w:style>
  <w:style w:type="character" w:styleId="877" w:customStyle="1">
    <w:name w:val="BaseNTok"/>
    <w:basedOn w:val="869"/>
    <w:uiPriority w:val="0"/>
    <w:qFormat/>
    <w:pPr>
      <w:pBdr/>
      <w:spacing/>
      <w:ind/>
    </w:pPr>
    <w:rPr>
      <w:color w:val="0000cf"/>
      <w:shd w:val="clear" w:color="auto" w:fill="f8f8f8"/>
    </w:rPr>
  </w:style>
  <w:style w:type="character" w:styleId="878" w:customStyle="1">
    <w:name w:val="FloatTok"/>
    <w:basedOn w:val="869"/>
    <w:uiPriority w:val="0"/>
    <w:qFormat/>
    <w:pPr>
      <w:pBdr/>
      <w:spacing/>
      <w:ind/>
    </w:pPr>
    <w:rPr>
      <w:color w:val="0000cf"/>
      <w:shd w:val="clear" w:color="auto" w:fill="f8f8f8"/>
    </w:rPr>
  </w:style>
  <w:style w:type="character" w:styleId="879" w:customStyle="1">
    <w:name w:val="ConstantTok"/>
    <w:basedOn w:val="869"/>
    <w:uiPriority w:val="0"/>
    <w:qFormat/>
    <w:pPr>
      <w:pBdr/>
      <w:spacing/>
      <w:ind/>
    </w:pPr>
    <w:rPr>
      <w:color w:val="000000"/>
      <w:shd w:val="clear" w:color="auto" w:fill="f8f8f8"/>
    </w:rPr>
  </w:style>
  <w:style w:type="character" w:styleId="880" w:customStyle="1">
    <w:name w:val="CharTok"/>
    <w:basedOn w:val="869"/>
    <w:uiPriority w:val="0"/>
    <w:qFormat/>
    <w:pPr>
      <w:pBdr/>
      <w:spacing/>
      <w:ind/>
    </w:pPr>
    <w:rPr>
      <w:color w:val="4e9a06"/>
      <w:shd w:val="clear" w:color="auto" w:fill="f8f8f8"/>
    </w:rPr>
  </w:style>
  <w:style w:type="character" w:styleId="881" w:customStyle="1">
    <w:name w:val="SpecialCharTok"/>
    <w:basedOn w:val="869"/>
    <w:uiPriority w:val="0"/>
    <w:qFormat/>
    <w:pPr>
      <w:pBdr/>
      <w:spacing/>
      <w:ind/>
    </w:pPr>
    <w:rPr>
      <w:color w:val="000000"/>
      <w:shd w:val="clear" w:color="auto" w:fill="f8f8f8"/>
    </w:rPr>
  </w:style>
  <w:style w:type="character" w:styleId="882" w:customStyle="1">
    <w:name w:val="StringTok"/>
    <w:basedOn w:val="869"/>
    <w:uiPriority w:val="0"/>
    <w:qFormat/>
    <w:pPr>
      <w:pBdr/>
      <w:spacing/>
      <w:ind/>
    </w:pPr>
    <w:rPr>
      <w:color w:val="4e9a06"/>
      <w:shd w:val="clear" w:color="auto" w:fill="f8f8f8"/>
    </w:rPr>
  </w:style>
  <w:style w:type="character" w:styleId="883" w:customStyle="1">
    <w:name w:val="VerbatimStringTok"/>
    <w:basedOn w:val="869"/>
    <w:uiPriority w:val="0"/>
    <w:qFormat/>
    <w:pPr>
      <w:pBdr/>
      <w:spacing/>
      <w:ind/>
    </w:pPr>
    <w:rPr>
      <w:color w:val="4e9a06"/>
      <w:shd w:val="clear" w:color="auto" w:fill="f8f8f8"/>
    </w:rPr>
  </w:style>
  <w:style w:type="character" w:styleId="884" w:customStyle="1">
    <w:name w:val="SpecialStringTok"/>
    <w:basedOn w:val="869"/>
    <w:uiPriority w:val="0"/>
    <w:qFormat/>
    <w:pPr>
      <w:pBdr/>
      <w:spacing/>
      <w:ind/>
    </w:pPr>
    <w:rPr>
      <w:color w:val="4e9a06"/>
      <w:shd w:val="clear" w:color="auto" w:fill="f8f8f8"/>
    </w:rPr>
  </w:style>
  <w:style w:type="character" w:styleId="885" w:customStyle="1">
    <w:name w:val="ImportTok"/>
    <w:basedOn w:val="869"/>
    <w:uiPriority w:val="0"/>
    <w:qFormat/>
    <w:pPr>
      <w:pBdr/>
      <w:spacing/>
      <w:ind/>
    </w:pPr>
    <w:rPr>
      <w:shd w:val="clear" w:color="auto" w:fill="f8f8f8"/>
    </w:rPr>
  </w:style>
  <w:style w:type="character" w:styleId="886" w:customStyle="1">
    <w:name w:val="CommentTok"/>
    <w:basedOn w:val="869"/>
    <w:uiPriority w:val="0"/>
    <w:qFormat/>
    <w:pPr>
      <w:pBdr/>
      <w:spacing/>
      <w:ind/>
    </w:pPr>
    <w:rPr>
      <w:i/>
      <w:color w:val="8f5902"/>
      <w:shd w:val="clear" w:color="auto" w:fill="f8f8f8"/>
    </w:rPr>
  </w:style>
  <w:style w:type="character" w:styleId="887" w:customStyle="1">
    <w:name w:val="DocumentationTok"/>
    <w:basedOn w:val="869"/>
    <w:uiPriority w:val="0"/>
    <w:qFormat/>
    <w:pPr>
      <w:pBdr/>
      <w:spacing/>
      <w:ind/>
    </w:pPr>
    <w:rPr>
      <w:b/>
      <w:i/>
      <w:color w:val="8f5902"/>
      <w:shd w:val="clear" w:color="auto" w:fill="f8f8f8"/>
    </w:rPr>
  </w:style>
  <w:style w:type="character" w:styleId="888" w:customStyle="1">
    <w:name w:val="AnnotationTok"/>
    <w:basedOn w:val="869"/>
    <w:uiPriority w:val="0"/>
    <w:qFormat/>
    <w:pPr>
      <w:pBdr/>
      <w:spacing/>
      <w:ind/>
    </w:pPr>
    <w:rPr>
      <w:b/>
      <w:i/>
      <w:color w:val="8f5902"/>
      <w:shd w:val="clear" w:color="auto" w:fill="f8f8f8"/>
    </w:rPr>
  </w:style>
  <w:style w:type="character" w:styleId="889" w:customStyle="1">
    <w:name w:val="CommentVarTok"/>
    <w:basedOn w:val="869"/>
    <w:uiPriority w:val="0"/>
    <w:qFormat/>
    <w:pPr>
      <w:pBdr/>
      <w:spacing/>
      <w:ind/>
    </w:pPr>
    <w:rPr>
      <w:b/>
      <w:i/>
      <w:color w:val="8f5902"/>
      <w:shd w:val="clear" w:color="auto" w:fill="f8f8f8"/>
    </w:rPr>
  </w:style>
  <w:style w:type="character" w:styleId="890" w:customStyle="1">
    <w:name w:val="OtherTok"/>
    <w:basedOn w:val="869"/>
    <w:uiPriority w:val="0"/>
    <w:qFormat/>
    <w:pPr>
      <w:pBdr/>
      <w:spacing/>
      <w:ind/>
    </w:pPr>
    <w:rPr>
      <w:color w:val="8f5902"/>
      <w:shd w:val="clear" w:color="auto" w:fill="f8f8f8"/>
    </w:rPr>
  </w:style>
  <w:style w:type="character" w:styleId="891" w:customStyle="1">
    <w:name w:val="FunctionTok"/>
    <w:basedOn w:val="869"/>
    <w:uiPriority w:val="0"/>
    <w:qFormat/>
    <w:pPr>
      <w:pBdr/>
      <w:spacing/>
      <w:ind/>
    </w:pPr>
    <w:rPr>
      <w:color w:val="000000"/>
      <w:shd w:val="clear" w:color="auto" w:fill="f8f8f8"/>
    </w:rPr>
  </w:style>
  <w:style w:type="character" w:styleId="892" w:customStyle="1">
    <w:name w:val="VariableTok"/>
    <w:basedOn w:val="869"/>
    <w:uiPriority w:val="0"/>
    <w:qFormat/>
    <w:pPr>
      <w:pBdr/>
      <w:spacing/>
      <w:ind/>
    </w:pPr>
    <w:rPr>
      <w:color w:val="000000"/>
      <w:shd w:val="clear" w:color="auto" w:fill="f8f8f8"/>
    </w:rPr>
  </w:style>
  <w:style w:type="character" w:styleId="893" w:customStyle="1">
    <w:name w:val="ControlFlowTok"/>
    <w:basedOn w:val="869"/>
    <w:uiPriority w:val="0"/>
    <w:qFormat/>
    <w:pPr>
      <w:pBdr/>
      <w:spacing/>
      <w:ind/>
    </w:pPr>
    <w:rPr>
      <w:b/>
      <w:color w:val="204a87"/>
      <w:shd w:val="clear" w:color="auto" w:fill="f8f8f8"/>
    </w:rPr>
  </w:style>
  <w:style w:type="character" w:styleId="894" w:customStyle="1">
    <w:name w:val="OperatorTok"/>
    <w:basedOn w:val="869"/>
    <w:uiPriority w:val="0"/>
    <w:qFormat/>
    <w:pPr>
      <w:pBdr/>
      <w:spacing/>
      <w:ind/>
    </w:pPr>
    <w:rPr>
      <w:b/>
      <w:color w:val="ce5c00"/>
      <w:shd w:val="clear" w:color="auto" w:fill="f8f8f8"/>
    </w:rPr>
  </w:style>
  <w:style w:type="character" w:styleId="895" w:customStyle="1">
    <w:name w:val="BuiltInTok"/>
    <w:basedOn w:val="869"/>
    <w:uiPriority w:val="0"/>
    <w:qFormat/>
    <w:pPr>
      <w:pBdr/>
      <w:spacing/>
      <w:ind/>
    </w:pPr>
    <w:rPr>
      <w:shd w:val="clear" w:color="auto" w:fill="f8f8f8"/>
    </w:rPr>
  </w:style>
  <w:style w:type="character" w:styleId="896" w:customStyle="1">
    <w:name w:val="ExtensionTok"/>
    <w:basedOn w:val="869"/>
    <w:uiPriority w:val="0"/>
    <w:qFormat/>
    <w:pPr>
      <w:pBdr/>
      <w:spacing/>
      <w:ind/>
    </w:pPr>
    <w:rPr>
      <w:shd w:val="clear" w:color="auto" w:fill="f8f8f8"/>
    </w:rPr>
  </w:style>
  <w:style w:type="character" w:styleId="897" w:customStyle="1">
    <w:name w:val="PreprocessorTok"/>
    <w:basedOn w:val="869"/>
    <w:uiPriority w:val="0"/>
    <w:qFormat/>
    <w:pPr>
      <w:pBdr/>
      <w:spacing/>
      <w:ind/>
    </w:pPr>
    <w:rPr>
      <w:i/>
      <w:color w:val="8f5902"/>
      <w:shd w:val="clear" w:color="auto" w:fill="f8f8f8"/>
    </w:rPr>
  </w:style>
  <w:style w:type="character" w:styleId="898" w:customStyle="1">
    <w:name w:val="AttributeTok"/>
    <w:basedOn w:val="869"/>
    <w:uiPriority w:val="0"/>
    <w:qFormat/>
    <w:pPr>
      <w:pBdr/>
      <w:spacing/>
      <w:ind/>
    </w:pPr>
    <w:rPr>
      <w:color w:val="c4a000"/>
      <w:shd w:val="clear" w:color="auto" w:fill="f8f8f8"/>
    </w:rPr>
  </w:style>
  <w:style w:type="character" w:styleId="899" w:customStyle="1">
    <w:name w:val="RegionMarkerTok"/>
    <w:basedOn w:val="869"/>
    <w:uiPriority w:val="0"/>
    <w:qFormat/>
    <w:pPr>
      <w:pBdr/>
      <w:spacing/>
      <w:ind/>
    </w:pPr>
    <w:rPr>
      <w:shd w:val="clear" w:color="auto" w:fill="f8f8f8"/>
    </w:rPr>
  </w:style>
  <w:style w:type="character" w:styleId="900" w:customStyle="1">
    <w:name w:val="InformationTok"/>
    <w:basedOn w:val="869"/>
    <w:uiPriority w:val="0"/>
    <w:qFormat/>
    <w:pPr>
      <w:pBdr/>
      <w:spacing/>
      <w:ind/>
    </w:pPr>
    <w:rPr>
      <w:b/>
      <w:i/>
      <w:color w:val="8f5902"/>
      <w:shd w:val="clear" w:color="auto" w:fill="f8f8f8"/>
    </w:rPr>
  </w:style>
  <w:style w:type="character" w:styleId="901" w:customStyle="1">
    <w:name w:val="WarningTok"/>
    <w:basedOn w:val="869"/>
    <w:uiPriority w:val="0"/>
    <w:qFormat/>
    <w:pPr>
      <w:pBdr/>
      <w:spacing/>
      <w:ind/>
    </w:pPr>
    <w:rPr>
      <w:b/>
      <w:i/>
      <w:color w:val="8f5902"/>
      <w:shd w:val="clear" w:color="auto" w:fill="f8f8f8"/>
    </w:rPr>
  </w:style>
  <w:style w:type="character" w:styleId="902" w:customStyle="1">
    <w:name w:val="AlertTok"/>
    <w:basedOn w:val="869"/>
    <w:uiPriority w:val="0"/>
    <w:qFormat/>
    <w:pPr>
      <w:pBdr/>
      <w:spacing/>
      <w:ind/>
    </w:pPr>
    <w:rPr>
      <w:color w:val="ef2929"/>
      <w:shd w:val="clear" w:color="auto" w:fill="f8f8f8"/>
    </w:rPr>
  </w:style>
  <w:style w:type="character" w:styleId="903" w:customStyle="1">
    <w:name w:val="ErrorTok"/>
    <w:basedOn w:val="869"/>
    <w:uiPriority w:val="0"/>
    <w:qFormat/>
    <w:pPr>
      <w:pBdr/>
      <w:spacing/>
      <w:ind/>
    </w:pPr>
    <w:rPr>
      <w:b/>
      <w:color w:val="a40000"/>
      <w:shd w:val="clear" w:color="auto" w:fill="f8f8f8"/>
    </w:rPr>
  </w:style>
  <w:style w:type="character" w:styleId="904" w:customStyle="1">
    <w:name w:val="NormalTok"/>
    <w:basedOn w:val="869"/>
    <w:uiPriority w:val="0"/>
    <w:qFormat/>
    <w:pPr>
      <w:pBdr/>
      <w:spacing/>
      <w:ind/>
    </w:pPr>
    <w:rPr>
      <w:shd w:val="clear" w:color="auto" w:fill="f8f8f8"/>
    </w:rPr>
  </w:style>
  <w:style w:type="paragraph" w:styleId="905" w:customStyle="1">
    <w:name w:val="Index"/>
    <w:basedOn w:val="842"/>
    <w:uiPriority w:val="0"/>
    <w:qFormat/>
    <w:pPr>
      <w:suppressLineNumbers w:val="true"/>
      <w:pBdr/>
      <w:spacing/>
      <w:ind/>
    </w:pPr>
    <w:rPr>
      <w:rFonts w:cs="Lohit Devanagari"/>
    </w:rPr>
  </w:style>
  <w:style w:type="paragraph" w:styleId="906" w:customStyle="1">
    <w:name w:val="First Paragraph"/>
    <w:basedOn w:val="854"/>
    <w:next w:val="854"/>
    <w:uiPriority w:val="0"/>
    <w:qFormat/>
    <w:pPr>
      <w:pBdr/>
      <w:spacing/>
      <w:ind/>
    </w:pPr>
    <w:rPr>
      <w:rFonts w:ascii="Times New Roman" w:hAnsi="Times New Roman"/>
      <w:sz w:val="24"/>
    </w:rPr>
  </w:style>
  <w:style w:type="paragraph" w:styleId="907" w:customStyle="1">
    <w:name w:val="Compact"/>
    <w:basedOn w:val="854"/>
    <w:uiPriority w:val="0"/>
    <w:qFormat/>
    <w:pPr>
      <w:pBdr/>
      <w:spacing w:after="36" w:before="36"/>
      <w:ind/>
    </w:pPr>
    <w:rPr>
      <w:rFonts w:ascii="Times New Roman" w:hAnsi="Times New Roman"/>
    </w:rPr>
  </w:style>
  <w:style w:type="paragraph" w:styleId="908" w:customStyle="1">
    <w:name w:val="Author"/>
    <w:next w:val="854"/>
    <w:uiPriority w:val="0"/>
    <w:qFormat/>
    <w:pPr>
      <w:keepNext w:val="true"/>
      <w:keepLines w:val="true"/>
      <w:widowControl w:val="true"/>
      <w:pBdr/>
      <w:spacing w:after="200" w:before="0"/>
      <w:ind/>
      <w:jc w:val="center"/>
    </w:pPr>
    <w:rPr>
      <w:rFonts w:ascii="Times New Roman" w:hAnsi="Times New Roman" w:eastAsiaTheme="minorEastAsia" w:cstheme="minorBidi"/>
      <w:color w:val="auto"/>
      <w:sz w:val="28"/>
      <w:szCs w:val="24"/>
      <w:lang w:val="en-US" w:eastAsia="en-US" w:bidi="ar-SA"/>
    </w:rPr>
  </w:style>
  <w:style w:type="paragraph" w:styleId="909" w:customStyle="1">
    <w:name w:val="Abstract"/>
    <w:basedOn w:val="842"/>
    <w:next w:val="854"/>
    <w:uiPriority w:val="0"/>
    <w:qFormat/>
    <w:pPr>
      <w:keepNext w:val="true"/>
      <w:keepLines w:val="true"/>
      <w:pBdr/>
      <w:spacing w:after="300" w:before="300"/>
      <w:ind/>
    </w:pPr>
    <w:rPr>
      <w:sz w:val="20"/>
      <w:szCs w:val="20"/>
    </w:rPr>
  </w:style>
  <w:style w:type="paragraph" w:styleId="910" w:customStyle="1">
    <w:name w:val="Bibliography"/>
    <w:basedOn w:val="842"/>
    <w:uiPriority w:val="0"/>
    <w:qFormat/>
    <w:pPr>
      <w:pBdr/>
      <w:spacing/>
      <w:ind/>
    </w:pPr>
    <w:rPr>
      <w:rFonts w:ascii="Times New Roman" w:hAnsi="Times New Roman"/>
    </w:rPr>
  </w:style>
  <w:style w:type="paragraph" w:styleId="911" w:customStyle="1">
    <w:name w:val="Definition Term"/>
    <w:basedOn w:val="842"/>
    <w:next w:val="912"/>
    <w:uiPriority w:val="0"/>
    <w:qFormat/>
    <w:pPr>
      <w:keepNext w:val="true"/>
      <w:keepLines w:val="true"/>
      <w:pBdr/>
      <w:spacing w:after="0" w:before="0"/>
      <w:ind/>
    </w:pPr>
    <w:rPr>
      <w:b/>
    </w:rPr>
  </w:style>
  <w:style w:type="paragraph" w:styleId="912" w:customStyle="1">
    <w:name w:val="Definition"/>
    <w:basedOn w:val="842"/>
    <w:uiPriority w:val="0"/>
    <w:qFormat/>
    <w:pPr>
      <w:pBdr/>
      <w:spacing/>
      <w:ind/>
    </w:pPr>
  </w:style>
  <w:style w:type="paragraph" w:styleId="913" w:customStyle="1">
    <w:name w:val="Table Caption"/>
    <w:basedOn w:val="856"/>
    <w:uiPriority w:val="0"/>
    <w:qFormat/>
    <w:pPr>
      <w:keepNext w:val="true"/>
      <w:pBdr/>
      <w:spacing w:after="119" w:before="170"/>
      <w:ind/>
      <w:jc w:val="center"/>
    </w:pPr>
    <w:rPr>
      <w:rFonts w:ascii="Times New Roman" w:hAnsi="Times New Roman"/>
      <w:i w:val="0"/>
      <w:sz w:val="18"/>
      <w:szCs w:val="16"/>
    </w:rPr>
  </w:style>
  <w:style w:type="paragraph" w:styleId="914" w:customStyle="1">
    <w:name w:val="Image Caption"/>
    <w:basedOn w:val="856"/>
    <w:uiPriority w:val="0"/>
    <w:qFormat/>
    <w:pPr>
      <w:pBdr/>
      <w:spacing w:after="176" w:before="0"/>
      <w:ind/>
    </w:pPr>
    <w:rPr>
      <w:rFonts w:ascii="Times New Roman" w:hAnsi="Times New Roman"/>
      <w:i w:val="0"/>
      <w:sz w:val="18"/>
    </w:rPr>
  </w:style>
  <w:style w:type="paragraph" w:styleId="915" w:customStyle="1">
    <w:name w:val="Figure"/>
    <w:basedOn w:val="842"/>
    <w:uiPriority w:val="0"/>
    <w:qFormat/>
    <w:pPr>
      <w:pBdr/>
      <w:spacing/>
      <w:ind/>
      <w:jc w:val="center"/>
    </w:pPr>
  </w:style>
  <w:style w:type="paragraph" w:styleId="916" w:customStyle="1">
    <w:name w:val="Captioned Figure"/>
    <w:basedOn w:val="915"/>
    <w:uiPriority w:val="0"/>
    <w:qFormat/>
    <w:pPr>
      <w:keepNext w:val="true"/>
      <w:pBdr/>
      <w:spacing/>
      <w:ind/>
    </w:pPr>
  </w:style>
  <w:style w:type="paragraph" w:styleId="917" w:customStyle="1">
    <w:name w:val="TOC Heading"/>
    <w:basedOn w:val="843"/>
    <w:next w:val="854"/>
    <w:uiPriority w:val="39"/>
    <w:unhideWhenUsed/>
    <w:qFormat/>
    <w:pPr>
      <w:numPr>
        <w:ilvl w:val="0"/>
        <w:numId w:val="0"/>
      </w:numPr>
      <w:pBdr/>
      <w:spacing w:after="0" w:before="240" w:line="259" w:lineRule="auto"/>
      <w:ind/>
      <w:outlineLvl w:val="9"/>
    </w:pPr>
    <w:rPr>
      <w:rFonts w:asciiTheme="majorHAnsi" w:hAnsiTheme="majorHAnsi" w:eastAsiaTheme="majorEastAsia" w:cstheme="majorBidi"/>
      <w:b w:val="0"/>
      <w:bCs w:val="0"/>
      <w:color w:val="376092" w:themeColor="accent1" w:themeShade="BF"/>
    </w:rPr>
  </w:style>
  <w:style w:type="paragraph" w:styleId="918" w:customStyle="1">
    <w:name w:val="Table Contents"/>
    <w:basedOn w:val="842"/>
    <w:uiPriority w:val="0"/>
    <w:qFormat/>
    <w:pPr>
      <w:widowControl w:val="false"/>
      <w:suppressLineNumbers w:val="true"/>
      <w:pBdr/>
      <w:spacing/>
      <w:ind/>
      <w:jc w:val="center"/>
    </w:pPr>
  </w:style>
  <w:style w:type="paragraph" w:styleId="919" w:customStyle="1">
    <w:name w:val="Table Heading"/>
    <w:basedOn w:val="918"/>
    <w:uiPriority w:val="0"/>
    <w:qFormat/>
    <w:pPr>
      <w:suppressLineNumbers w:val="true"/>
      <w:pBdr/>
      <w:spacing/>
      <w:ind/>
      <w:jc w:val="center"/>
    </w:pPr>
    <w:rPr>
      <w:b/>
      <w:bCs/>
    </w:rPr>
  </w:style>
  <w:style w:type="table" w:styleId="920" w:customStyle="1">
    <w:name w:val="Table"/>
    <w:uiPriority w:val="0"/>
    <w:semiHidden/>
    <w:unhideWhenUsed/>
    <w:qFormat/>
    <w:pPr>
      <w:pBdr/>
      <w:spacing/>
      <w:ind/>
    </w:pPr>
    <w:tblPr>
      <w:tblBorders/>
      <w:tblCellMar>
        <w:left w:w="108" w:type="dxa"/>
        <w:top w:w="0" w:type="dxa"/>
        <w:right w:w="108" w:type="dxa"/>
        <w:bottom w:w="0" w:type="dxa"/>
      </w:tblCellMar>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bottom w:val="single" w:color="000000" w:sz="0" w:space="0"/>
        </w:tcBorders>
        <w:vAlign w:val="bottom"/>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numbering" w:styleId="921" w:default="1">
    <w:name w:val="No List"/>
    <w:uiPriority w:val="99"/>
    <w:semiHidden/>
    <w:unhideWhenUsed/>
    <w:pPr>
      <w:pBdr/>
      <w:spacing/>
      <w:ind/>
    </w:pPr>
  </w:style>
</w:styles>
</file>

<file path=word/webSettings.xml><?xml version="1.0" encoding="utf-8"?>
<w:webSettings xmlns:w="http://schemas.openxmlformats.org/wordprocessingml/2006/main">
  <w:optimizeForBrowser/>
</w:webSettings>
</file>

<file path=word/_rels/comments.xml.rels><?xml version="1.0" encoding="UTF-8" standalone="yes"?><Relationships xmlns="http://schemas.openxmlformats.org/package/2006/relationships"></Relationships>
</file>

<file path=word/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theme" Target="theme/theme1.xml" /><Relationship Id="rId6" Type="http://schemas.openxmlformats.org/officeDocument/2006/relationships/numbering" Target="numbering.xml" /><Relationship Id="rId7" Type="http://schemas.openxmlformats.org/officeDocument/2006/relationships/footnotes" Target="footnotes.xml" /><Relationship Id="rId8" Type="http://schemas.openxmlformats.org/officeDocument/2006/relationships/endnotes" Target="endnotes.xml" /><Relationship Id="rId9" Type="http://schemas.openxmlformats.org/officeDocument/2006/relationships/header" Target="header1.xml" /><Relationship Id="rId10" Type="http://schemas.openxmlformats.org/officeDocument/2006/relationships/footer" Target="footer1.xml" /><Relationship Id="rId11" Type="http://schemas.openxmlformats.org/officeDocument/2006/relationships/image" Target="media/image1.png"/><Relationship Id="rId12" Type="http://schemas.openxmlformats.org/officeDocument/2006/relationships/image" Target="media/image2.png"/><Relationship Id="rId13" Type="http://schemas.openxmlformats.org/officeDocument/2006/relationships/image" Target="media/image3.png"/><Relationship Id="rId14" Type="http://schemas.openxmlformats.org/officeDocument/2006/relationships/image" Target="media/image4.png"/><Relationship Id="rId15" Type="http://schemas.openxmlformats.org/officeDocument/2006/relationships/image" Target="media/image5.png"/><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image" Target="media/image8.png"/><Relationship Id="rId19" Type="http://schemas.openxmlformats.org/officeDocument/2006/relationships/image" Target="media/image9.png"/><Relationship Id="rId20" Type="http://schemas.openxmlformats.org/officeDocument/2006/relationships/image" Target="media/image10.png"/><Relationship Id="rId21" Type="http://schemas.openxmlformats.org/officeDocument/2006/relationships/image" Target="media/image11.png"/><Relationship Id="rId22" Type="http://schemas.openxmlformats.org/officeDocument/2006/relationships/image" Target="media/image12.png"/><Relationship Id="rId23" Type="http://schemas.openxmlformats.org/officeDocument/2006/relationships/hyperlink" Target="https://doi.org/10.1002/HYP.10431" TargetMode="External"/><Relationship Id="rId24" Type="http://schemas.openxmlformats.org/officeDocument/2006/relationships/hyperlink" Target="https://bayesmap.com/products/bayesstripalign/" TargetMode="External"/><Relationship Id="rId25" Type="http://schemas.openxmlformats.org/officeDocument/2006/relationships/hyperlink" Target="https://doi.org/10.1029/96JD03876" TargetMode="External"/><Relationship Id="rId26" Type="http://schemas.openxmlformats.org/officeDocument/2006/relationships/hyperlink" Target="https://doi.org/10.1016/j.agrformet.2023.109470" TargetMode="External"/><Relationship Id="rId27" Type="http://schemas.openxmlformats.org/officeDocument/2006/relationships/hyperlink" Target="https://doi.org/10.1175/1520-0450(1965)004&lt;0517:AMMFAF&gt;2.0.CO;2" TargetMode="External"/><Relationship Id="rId28" Type="http://schemas.openxmlformats.org/officeDocument/2006/relationships/hyperlink" Target="https://doi.org/10.5281/zenodo.4558054" TargetMode="External"/><Relationship Id="rId29" Type="http://schemas.openxmlformats.org/officeDocument/2006/relationships/hyperlink" Target="https://doi.org/10.1016/j.agrformet.2019.02.006" TargetMode="External"/><Relationship Id="rId30" Type="http://schemas.openxmlformats.org/officeDocument/2006/relationships/hyperlink" Target="https://doi.org/10.3189/2013JoG12J154" TargetMode="External"/><Relationship Id="rId31" Type="http://schemas.openxmlformats.org/officeDocument/2006/relationships/hyperlink" Target="https://doi.org/10.1002/wrcr.20089" TargetMode="External"/><Relationship Id="rId32" Type="http://schemas.openxmlformats.org/officeDocument/2006/relationships/hyperlink" Target="https://doi.org/10.1175/1520-0442(2003)016&lt;1855:SOSFCF&gt;2.0.CO;2" TargetMode="External"/><Relationship Id="rId33" Type="http://schemas.openxmlformats.org/officeDocument/2006/relationships/hyperlink" Target="https://doi.org/10.1175/1525-7541(2004)005&lt;0785:MFCIOS&gt;2.0.CO;2" TargetMode="External"/><Relationship Id="rId34" Type="http://schemas.openxmlformats.org/officeDocument/2006/relationships/hyperlink" Target="https://doi.org/10.1139/x78-057" TargetMode="External"/><Relationship Id="rId35" Type="http://schemas.openxmlformats.org/officeDocument/2006/relationships/hyperlink" Target="https://doi.org/10.1002/hyp.9799" TargetMode="External"/><Relationship Id="rId36" Type="http://schemas.openxmlformats.org/officeDocument/2006/relationships/hyperlink" Target="https://doi.org/10.5194/tc-14-1919-2020" TargetMode="External"/><Relationship Id="rId37" Type="http://schemas.openxmlformats.org/officeDocument/2006/relationships/hyperlink" Target="https://doi.org/10.1002/eco.2203" TargetMode="External"/><Relationship Id="rId38" Type="http://schemas.openxmlformats.org/officeDocument/2006/relationships/hyperlink" Target="https://doi.org/10.1002/(SICI)1099-1085(199808/09)12:10/11&lt;1611::AID-HYP684&gt;3.0.CO;2-4" TargetMode="External"/><Relationship Id="rId39" Type="http://schemas.openxmlformats.org/officeDocument/2006/relationships/hyperlink" Target="https://doi.org/10.1016/0022-1694(94)02643-P" TargetMode="External"/><Relationship Id="rId40" Type="http://schemas.openxmlformats.org/officeDocument/2006/relationships/hyperlink" Target="https://cran.r-project.org/package=terra" TargetMode="External"/><Relationship Id="rId41" Type="http://schemas.openxmlformats.org/officeDocument/2006/relationships/hyperlink" Target="https://doi.org/10.1002/hyp.14922" TargetMode="External"/><Relationship Id="rId42" Type="http://schemas.openxmlformats.org/officeDocument/2006/relationships/hyperlink" Target="https://doi.org/10.1109/IGARSS.2017.8127222" TargetMode="External"/><Relationship Id="rId43" Type="http://schemas.openxmlformats.org/officeDocument/2006/relationships/hyperlink" Target="https://doi.org/10.1002/hyp.13986" TargetMode="External"/><Relationship Id="rId44" Type="http://schemas.openxmlformats.org/officeDocument/2006/relationships/hyperlink" Target="http://rapidlasso.com/LAStools" TargetMode="External"/><Relationship Id="rId45" Type="http://schemas.openxmlformats.org/officeDocument/2006/relationships/hyperlink" Target="https://doi.org/10.5194/nhess-16-2259-2016" TargetMode="External"/><Relationship Id="rId46" Type="http://schemas.openxmlformats.org/officeDocument/2006/relationships/hyperlink" Target="https://doi.org/10.1029/2021WR030852" TargetMode="External"/><Relationship Id="rId47" Type="http://schemas.openxmlformats.org/officeDocument/2006/relationships/hyperlink" Target="https://doi.org/10.1016/0022-1694(93)90239-6" TargetMode="External"/><Relationship Id="rId48" Type="http://schemas.openxmlformats.org/officeDocument/2006/relationships/hyperlink" Target="https://doi.org/10.1029/94WR00873" TargetMode="External"/><Relationship Id="rId49" Type="http://schemas.openxmlformats.org/officeDocument/2006/relationships/hyperlink" Target="https://doi.org/10.1002/hyp.14274" TargetMode="External"/><Relationship Id="rId50" Type="http://schemas.openxmlformats.org/officeDocument/2006/relationships/hyperlink" Target="https://doi.org/10.1002/hyp.10116" TargetMode="External"/><Relationship Id="rId51" Type="http://schemas.openxmlformats.org/officeDocument/2006/relationships/hyperlink" Target="https://doi.org/10.1002/2014WR016724" TargetMode="External"/><Relationship Id="rId52" Type="http://schemas.openxmlformats.org/officeDocument/2006/relationships/hyperlink" Target="https://doi.org/10.1016/j.agrformet.2015.03.014" TargetMode="External"/><Relationship Id="rId53" Type="http://schemas.openxmlformats.org/officeDocument/2006/relationships/hyperlink" Target="https://webapp.csrs-scrs.nrcan-rncan.gc.ca/geod/tools-outils/ppp.php" TargetMode="External"/><Relationship Id="rId54" Type="http://schemas.openxmlformats.org/officeDocument/2006/relationships/hyperlink" Target="https://doi.org/10.1029/2004JD004884" TargetMode="External"/><Relationship Id="rId55" Type="http://schemas.openxmlformats.org/officeDocument/2006/relationships/hyperlink" Target="https://doi.org/10.1002/hyp.9248" TargetMode="External"/><Relationship Id="rId56" Type="http://schemas.openxmlformats.org/officeDocument/2006/relationships/hyperlink" Target="https://doi.org/10.1002/(sici)1099-1085(199709)11:11&lt;1451::aid-hyp449&gt;3.0.co;2-q" TargetMode="External"/><Relationship Id="rId57" Type="http://schemas.openxmlformats.org/officeDocument/2006/relationships/hyperlink" Target="https://doi.org/10.1002/(SICI)1099-1085(199812)12:15&lt;2317::AID-HYP799&gt;3.0.CO;2-X" TargetMode="External"/><Relationship Id="rId58" Type="http://schemas.openxmlformats.org/officeDocument/2006/relationships/hyperlink" Target="https://www.r-project.org/" TargetMode="External"/><Relationship Id="rId59" Type="http://schemas.openxmlformats.org/officeDocument/2006/relationships/hyperlink" Target="https://www.r-project.org/" TargetMode="External"/><Relationship Id="rId60" Type="http://schemas.openxmlformats.org/officeDocument/2006/relationships/hyperlink" Target="https://doi.org/10.1029/2019WR024914" TargetMode="External"/><Relationship Id="rId61" Type="http://schemas.openxmlformats.org/officeDocument/2006/relationships/hyperlink" Target="https://doi.org/10.1007/s003820100153" TargetMode="External"/><Relationship Id="rId62" Type="http://schemas.openxmlformats.org/officeDocument/2006/relationships/hyperlink" Target="https://doi.org/10.1029/2020WR027522" TargetMode="External"/><Relationship Id="rId63" Type="http://schemas.openxmlformats.org/officeDocument/2006/relationships/hyperlink" Target="https://doi.org/10.1029/WR003i004p01035" TargetMode="External"/><Relationship Id="rId64" Type="http://schemas.openxmlformats.org/officeDocument/2006/relationships/hyperlink" Target="https://doi.org/10.1139/x91-176" TargetMode="External"/><Relationship Id="rId65" Type="http://schemas.openxmlformats.org/officeDocument/2006/relationships/hyperlink" Target="https://doi.org/10.1016/0022-1694(89)90196-0" TargetMode="External"/><Relationship Id="rId66" Type="http://schemas.openxmlformats.org/officeDocument/2006/relationships/hyperlink" Target="https://doi.org/10.1002/hyp.15005" TargetMode="External"/><Relationship Id="rId67" Type="http://schemas.openxmlformats.org/officeDocument/2006/relationships/hyperlink" Target="https://doi.org/10.1029/2002wr001281" TargetMode="External"/><Relationship Id="rId68" Type="http://schemas.openxmlformats.org/officeDocument/2006/relationships/hyperlink" Target="https://doi.org/10.1111/j.1752-1688.1983.tb04593.x" TargetMode="External"/><Relationship Id="rId69" Type="http://schemas.openxmlformats.org/officeDocument/2006/relationships/hyperlink" Target="https://doi.org/10.1016/S0022-1694(96)03066-1" TargetMode="External"/><Relationship Id="rId70" Type="http://schemas.openxmlformats.org/officeDocument/2006/relationships/hyperlink" Target="https://doi.org/10.1016/j.agrformet.2011.05.008" TargetMode="External"/><Relationship Id="rId71" Type="http://schemas.openxmlformats.org/officeDocument/2006/relationships/hyperlink" Target="https://doi.org/10.1016/j.jhydrol.2010.08.009" TargetMode="External"/><Relationship Id="rId72" Type="http://schemas.openxmlformats.org/officeDocument/2006/relationships/hyperlink" Target="https://zenodo.org/record/6562376/files/Verseghy_2017_CLASSv3.6.1_Documentaton.pdf" TargetMode="External"/><Relationship Id="rId73" Type="http://schemas.openxmlformats.org/officeDocument/2006/relationships/hyperlink" Target="http://sites/westernsnowconference.org/PDFs/1987Wheeler.pdf" TargetMode="External"/><Relationship Id="rId74" Type="http://schemas.openxmlformats.org/officeDocument/2006/relationships/comments" Target="comments.xml" /><Relationship Id="rId75" Type="http://schemas.microsoft.com/office/2011/relationships/commentsExtended" Target="commentsExtended.xml" /><Relationship Id="rId76" Type="http://schemas.microsoft.com/office/2018/08/relationships/commentsExtensible" Target="commentsExtensible.xml" /><Relationship Id="rId77" Type="http://schemas.microsoft.com/office/2016/09/relationships/commentsIds" Target="commentsIds.xml" /><Relationship Id="rId78" Type="http://schemas.microsoft.com/office/2011/relationships/people" Target="people.xml" /></Relationships>
</file>

<file path=word/_rels/endnotes.xml.rels><?xml version="1.0" encoding="UTF-8" standalone="yes"?><Relationships xmlns="http://schemas.openxmlformats.org/package/2006/relationships"></Relationships>
</file>

<file path=word/_rels/footer1.xml.rels><?xml version="1.0" encoding="UTF-8" standalone="yes"?><Relationships xmlns="http://schemas.openxmlformats.org/package/2006/relationships"></Relationships>
</file>

<file path=word/_rels/footnotes.xml.rels><?xml version="1.0" encoding="UTF-8" standalone="yes"?><Relationships xmlns="http://schemas.openxmlformats.org/package/2006/relationships"></Relationships>
</file>

<file path=word/_rels/header1.xml.rels><?xml version="1.0" encoding="UTF-8" standalone="yes"?><Relationships xmlns="http://schemas.openxmlformats.org/package/2006/relationships"></Relationships>
</file>

<file path=word/theme/theme1.xml><?xml version="1.0" encoding="utf-8"?>
<a:theme xmlns:a="http://schemas.openxmlformats.org/drawingml/2006/main" xmlns:r="http://schemas.openxmlformats.org/officeDocument/2006/relationships" xmlns:p="http://schemas.openxmlformats.org/presentation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Arial"/>
        <a:cs typeface="Arial"/>
      </a:majorFont>
      <a:minorFont>
        <a:latin typeface="Cambria"/>
        <a:ea typeface="Arial"/>
        <a:cs typeface="Arial"/>
      </a:minorFont>
    </a:fontScheme>
    <a:fmtScheme name="Office">
      <a:fillStyleLst>
        <a:solidFill>
          <a:schemeClr val="phClr"/>
        </a:solidFill>
        <a:gradFill>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gradFill>
        <a:gradFill>
          <a:gsLst>
            <a:gs pos="0">
              <a:schemeClr val="phClr">
                <a:tint val="80000"/>
                <a:satMod val="300000"/>
              </a:schemeClr>
            </a:gs>
            <a:gs pos="100000">
              <a:schemeClr val="phClr">
                <a:shade val="30000"/>
                <a:satMod val="200000"/>
              </a:schemeClr>
            </a:gs>
          </a:gsLst>
          <a:path path="circle"/>
        </a:gradFill>
      </a:bgFillStyleLst>
    </a:fmtScheme>
  </a:themeElements>
  <a:objectDefaults>
    <a:spDef>
      <a:spPr bwMode="auto"/>
      <a:bodyPr/>
      <a:lstStyle/>
      <a:style>
        <a:lnRef idx="1">
          <a:schemeClr val="accent1"/>
        </a:lnRef>
        <a:fillRef idx="3">
          <a:schemeClr val="accent1"/>
        </a:fillRef>
        <a:effectRef idx="2">
          <a:schemeClr val="accent1"/>
        </a:effectRef>
        <a:fontRef idx="minor">
          <a:schemeClr val="lt1"/>
        </a:fontRef>
      </a:style>
    </a:spDef>
    <a:lnDef>
      <a:spPr bwMode="auto"/>
      <a:bodyPr/>
      <a:lstStyle/>
      <a:style>
        <a:lnRef idx="2">
          <a:schemeClr val="accent1"/>
        </a:lnRef>
        <a:fillRef idx="0">
          <a:schemeClr val="accent1"/>
        </a:fillRef>
        <a:effectRef idx="1">
          <a:schemeClr val="accent1"/>
        </a:effectRef>
        <a:fontRef idx="minor">
          <a:schemeClr val="tx1"/>
        </a:fontRef>
      </a:style>
    </a:lnDef>
  </a:objectDefaults>
</a:theme>
</file>

<file path=docProps/app.xml><?xml version="1.0" encoding="utf-8"?>
<Properties xmlns="http://schemas.openxmlformats.org/officeDocument/2006/extended-properties" xmlns:vt="http://schemas.openxmlformats.org/officeDocument/2006/docPropsVTypes">
  <Application>ONLYOFFICE/8.0.1.31</Application>
  <LinksUpToDate>false</LinksUpToDate>
  <ScaleCrop>false</ScaleCrop>
  <Template>Normal.dotm</Template>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Snow Interception Relationships with Meteorology and Canopy Structure in a Subalpine Forest</dc:title>
  <dc:creator/>
  <cp:keywords/>
  <cp:revision>1</cp:revision>
  <dcterms:created xsi:type="dcterms:W3CDTF">2024-09-13T03:32:30Z</dcterms:created>
  <dcterms:modified xsi:type="dcterms:W3CDTF">2024-09-13T04:42:36Z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bibliography">
    <vt:lpwstr>../../papers/bibtex/library.bib</vt:lpwstr>
  </property>
  <property fmtid="{D5CDD505-2E9C-101B-9397-08002B2CF9AE}" pid="4" name="csl">
    <vt:lpwstr>../../papers/bibtex/csl-styles/apa-disable-disambiguate-add-names.csl</vt:lpwstr>
  </property>
  <property fmtid="{D5CDD505-2E9C-101B-9397-08002B2CF9AE}" pid="5" name="editor">
    <vt:lpwstr>source</vt:lpwstr>
  </property>
  <property fmtid="{D5CDD505-2E9C-101B-9397-08002B2CF9AE}" pid="6" name="header-includes">
    <vt:lpwstr/>
  </property>
  <property fmtid="{D5CDD505-2E9C-101B-9397-08002B2CF9AE}" pid="7" name="include-after">
    <vt:lpwstr/>
  </property>
  <property fmtid="{D5CDD505-2E9C-101B-9397-08002B2CF9AE}" pid="8" name="include-before">
    <vt:lpwstr/>
  </property>
  <property fmtid="{D5CDD505-2E9C-101B-9397-08002B2CF9AE}" pid="9" name="labels">
    <vt:lpwstr/>
  </property>
  <property fmtid="{D5CDD505-2E9C-101B-9397-08002B2CF9AE}" pid="10" name="toc-title">
    <vt:lpwstr>Table of contents</vt:lpwstr>
  </property>
</Properties>
</file>